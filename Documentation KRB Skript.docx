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39366F" w14:textId="77777777" w:rsidR="00705E58" w:rsidRDefault="00B10798" w:rsidP="00B10798">
      <w:pPr>
        <w:pStyle w:val="Titel"/>
      </w:pPr>
      <w:r>
        <w:t xml:space="preserve">Implementation of </w:t>
      </w:r>
      <w:r w:rsidR="00AA43C8">
        <w:t xml:space="preserve">some </w:t>
      </w:r>
      <w:r>
        <w:t>canopy budget models in R</w:t>
      </w:r>
    </w:p>
    <w:p w14:paraId="0FEA2050" w14:textId="77777777" w:rsidR="00B10798" w:rsidRDefault="00B10798"/>
    <w:p w14:paraId="23E64454" w14:textId="77777777" w:rsidR="00943425" w:rsidRDefault="00943425"/>
    <w:sdt>
      <w:sdtPr>
        <w:rPr>
          <w:rFonts w:asciiTheme="minorHAnsi" w:eastAsiaTheme="minorHAnsi" w:hAnsiTheme="minorHAnsi" w:cstheme="minorBidi"/>
          <w:b w:val="0"/>
          <w:bCs w:val="0"/>
          <w:color w:val="auto"/>
          <w:sz w:val="22"/>
          <w:szCs w:val="22"/>
          <w:lang w:val="de-DE" w:eastAsia="en-US"/>
        </w:rPr>
        <w:id w:val="125902108"/>
        <w:docPartObj>
          <w:docPartGallery w:val="Table of Contents"/>
          <w:docPartUnique/>
        </w:docPartObj>
      </w:sdtPr>
      <w:sdtEndPr/>
      <w:sdtContent>
        <w:p w14:paraId="53D804E2" w14:textId="77777777" w:rsidR="009439AE" w:rsidRDefault="009439AE">
          <w:pPr>
            <w:pStyle w:val="Inhaltsverzeichnisberschrift"/>
          </w:pPr>
          <w:r>
            <w:rPr>
              <w:lang w:val="de-DE"/>
            </w:rPr>
            <w:t xml:space="preserve">Table </w:t>
          </w:r>
          <w:proofErr w:type="spellStart"/>
          <w:r>
            <w:rPr>
              <w:lang w:val="de-DE"/>
            </w:rPr>
            <w:t>of</w:t>
          </w:r>
          <w:proofErr w:type="spellEnd"/>
          <w:r>
            <w:rPr>
              <w:lang w:val="de-DE"/>
            </w:rPr>
            <w:t xml:space="preserve"> </w:t>
          </w:r>
          <w:proofErr w:type="spellStart"/>
          <w:r>
            <w:rPr>
              <w:lang w:val="de-DE"/>
            </w:rPr>
            <w:t>content</w:t>
          </w:r>
          <w:proofErr w:type="spellEnd"/>
        </w:p>
        <w:p w14:paraId="21403F0D" w14:textId="77777777" w:rsidR="00E06480" w:rsidRDefault="009439AE">
          <w:pPr>
            <w:pStyle w:val="Verzeichnis1"/>
            <w:tabs>
              <w:tab w:val="right" w:leader="dot" w:pos="9062"/>
            </w:tabs>
            <w:rPr>
              <w:rFonts w:eastAsiaTheme="minorEastAsia"/>
              <w:noProof/>
              <w:lang w:eastAsia="en-GB"/>
            </w:rPr>
          </w:pPr>
          <w:r>
            <w:fldChar w:fldCharType="begin"/>
          </w:r>
          <w:r>
            <w:instrText xml:space="preserve"> TOC \o "1-3" \h \z \u </w:instrText>
          </w:r>
          <w:r>
            <w:fldChar w:fldCharType="separate"/>
          </w:r>
          <w:hyperlink w:anchor="_Toc3809685" w:history="1">
            <w:r w:rsidR="00E06480" w:rsidRPr="00C31B6C">
              <w:rPr>
                <w:rStyle w:val="Hyperlink"/>
                <w:noProof/>
              </w:rPr>
              <w:t>General information</w:t>
            </w:r>
            <w:r w:rsidR="00E06480">
              <w:rPr>
                <w:noProof/>
                <w:webHidden/>
              </w:rPr>
              <w:tab/>
            </w:r>
            <w:r w:rsidR="00E06480">
              <w:rPr>
                <w:noProof/>
                <w:webHidden/>
              </w:rPr>
              <w:fldChar w:fldCharType="begin"/>
            </w:r>
            <w:r w:rsidR="00E06480">
              <w:rPr>
                <w:noProof/>
                <w:webHidden/>
              </w:rPr>
              <w:instrText xml:space="preserve"> PAGEREF _Toc3809685 \h </w:instrText>
            </w:r>
            <w:r w:rsidR="00E06480">
              <w:rPr>
                <w:noProof/>
                <w:webHidden/>
              </w:rPr>
            </w:r>
            <w:r w:rsidR="00E06480">
              <w:rPr>
                <w:noProof/>
                <w:webHidden/>
              </w:rPr>
              <w:fldChar w:fldCharType="separate"/>
            </w:r>
            <w:r w:rsidR="00E06480">
              <w:rPr>
                <w:noProof/>
                <w:webHidden/>
              </w:rPr>
              <w:t>2</w:t>
            </w:r>
            <w:r w:rsidR="00E06480">
              <w:rPr>
                <w:noProof/>
                <w:webHidden/>
              </w:rPr>
              <w:fldChar w:fldCharType="end"/>
            </w:r>
          </w:hyperlink>
        </w:p>
        <w:p w14:paraId="38BF8D3F" w14:textId="77777777" w:rsidR="00E06480" w:rsidRDefault="00974DD6">
          <w:pPr>
            <w:pStyle w:val="Verzeichnis1"/>
            <w:tabs>
              <w:tab w:val="right" w:leader="dot" w:pos="9062"/>
            </w:tabs>
            <w:rPr>
              <w:rFonts w:eastAsiaTheme="minorEastAsia"/>
              <w:noProof/>
              <w:lang w:eastAsia="en-GB"/>
            </w:rPr>
          </w:pPr>
          <w:hyperlink w:anchor="_Toc3809686" w:history="1">
            <w:r w:rsidR="00E06480" w:rsidRPr="00C31B6C">
              <w:rPr>
                <w:rStyle w:val="Hyperlink"/>
                <w:noProof/>
              </w:rPr>
              <w:t>Getting started</w:t>
            </w:r>
            <w:r w:rsidR="00E06480">
              <w:rPr>
                <w:noProof/>
                <w:webHidden/>
              </w:rPr>
              <w:tab/>
            </w:r>
            <w:r w:rsidR="00E06480">
              <w:rPr>
                <w:noProof/>
                <w:webHidden/>
              </w:rPr>
              <w:fldChar w:fldCharType="begin"/>
            </w:r>
            <w:r w:rsidR="00E06480">
              <w:rPr>
                <w:noProof/>
                <w:webHidden/>
              </w:rPr>
              <w:instrText xml:space="preserve"> PAGEREF _Toc3809686 \h </w:instrText>
            </w:r>
            <w:r w:rsidR="00E06480">
              <w:rPr>
                <w:noProof/>
                <w:webHidden/>
              </w:rPr>
            </w:r>
            <w:r w:rsidR="00E06480">
              <w:rPr>
                <w:noProof/>
                <w:webHidden/>
              </w:rPr>
              <w:fldChar w:fldCharType="separate"/>
            </w:r>
            <w:r w:rsidR="00E06480">
              <w:rPr>
                <w:noProof/>
                <w:webHidden/>
              </w:rPr>
              <w:t>2</w:t>
            </w:r>
            <w:r w:rsidR="00E06480">
              <w:rPr>
                <w:noProof/>
                <w:webHidden/>
              </w:rPr>
              <w:fldChar w:fldCharType="end"/>
            </w:r>
          </w:hyperlink>
        </w:p>
        <w:p w14:paraId="279A7438" w14:textId="77777777" w:rsidR="00E06480" w:rsidRDefault="00974DD6">
          <w:pPr>
            <w:pStyle w:val="Verzeichnis1"/>
            <w:tabs>
              <w:tab w:val="right" w:leader="dot" w:pos="9062"/>
            </w:tabs>
            <w:rPr>
              <w:rFonts w:eastAsiaTheme="minorEastAsia"/>
              <w:noProof/>
              <w:lang w:eastAsia="en-GB"/>
            </w:rPr>
          </w:pPr>
          <w:hyperlink w:anchor="_Toc3809687" w:history="1">
            <w:r w:rsidR="00E06480" w:rsidRPr="00C31B6C">
              <w:rPr>
                <w:rStyle w:val="Hyperlink"/>
                <w:noProof/>
              </w:rPr>
              <w:t>Abbreviations</w:t>
            </w:r>
            <w:r w:rsidR="00E06480">
              <w:rPr>
                <w:noProof/>
                <w:webHidden/>
              </w:rPr>
              <w:tab/>
            </w:r>
            <w:r w:rsidR="00E06480">
              <w:rPr>
                <w:noProof/>
                <w:webHidden/>
              </w:rPr>
              <w:fldChar w:fldCharType="begin"/>
            </w:r>
            <w:r w:rsidR="00E06480">
              <w:rPr>
                <w:noProof/>
                <w:webHidden/>
              </w:rPr>
              <w:instrText xml:space="preserve"> PAGEREF _Toc3809687 \h </w:instrText>
            </w:r>
            <w:r w:rsidR="00E06480">
              <w:rPr>
                <w:noProof/>
                <w:webHidden/>
              </w:rPr>
            </w:r>
            <w:r w:rsidR="00E06480">
              <w:rPr>
                <w:noProof/>
                <w:webHidden/>
              </w:rPr>
              <w:fldChar w:fldCharType="separate"/>
            </w:r>
            <w:r w:rsidR="00E06480">
              <w:rPr>
                <w:noProof/>
                <w:webHidden/>
              </w:rPr>
              <w:t>2</w:t>
            </w:r>
            <w:r w:rsidR="00E06480">
              <w:rPr>
                <w:noProof/>
                <w:webHidden/>
              </w:rPr>
              <w:fldChar w:fldCharType="end"/>
            </w:r>
          </w:hyperlink>
        </w:p>
        <w:p w14:paraId="6B694303" w14:textId="77777777" w:rsidR="00E06480" w:rsidRDefault="00974DD6">
          <w:pPr>
            <w:pStyle w:val="Verzeichnis1"/>
            <w:tabs>
              <w:tab w:val="right" w:leader="dot" w:pos="9062"/>
            </w:tabs>
            <w:rPr>
              <w:rFonts w:eastAsiaTheme="minorEastAsia"/>
              <w:noProof/>
              <w:lang w:eastAsia="en-GB"/>
            </w:rPr>
          </w:pPr>
          <w:hyperlink w:anchor="_Toc3809688" w:history="1">
            <w:r w:rsidR="00E06480" w:rsidRPr="00C31B6C">
              <w:rPr>
                <w:rStyle w:val="Hyperlink"/>
                <w:noProof/>
              </w:rPr>
              <w:t>Remarks</w:t>
            </w:r>
            <w:r w:rsidR="00E06480">
              <w:rPr>
                <w:noProof/>
                <w:webHidden/>
              </w:rPr>
              <w:tab/>
            </w:r>
            <w:r w:rsidR="00E06480">
              <w:rPr>
                <w:noProof/>
                <w:webHidden/>
              </w:rPr>
              <w:fldChar w:fldCharType="begin"/>
            </w:r>
            <w:r w:rsidR="00E06480">
              <w:rPr>
                <w:noProof/>
                <w:webHidden/>
              </w:rPr>
              <w:instrText xml:space="preserve"> PAGEREF _Toc3809688 \h </w:instrText>
            </w:r>
            <w:r w:rsidR="00E06480">
              <w:rPr>
                <w:noProof/>
                <w:webHidden/>
              </w:rPr>
            </w:r>
            <w:r w:rsidR="00E06480">
              <w:rPr>
                <w:noProof/>
                <w:webHidden/>
              </w:rPr>
              <w:fldChar w:fldCharType="separate"/>
            </w:r>
            <w:r w:rsidR="00E06480">
              <w:rPr>
                <w:noProof/>
                <w:webHidden/>
              </w:rPr>
              <w:t>2</w:t>
            </w:r>
            <w:r w:rsidR="00E06480">
              <w:rPr>
                <w:noProof/>
                <w:webHidden/>
              </w:rPr>
              <w:fldChar w:fldCharType="end"/>
            </w:r>
          </w:hyperlink>
        </w:p>
        <w:p w14:paraId="403CAC8C" w14:textId="77777777" w:rsidR="00E06480" w:rsidRDefault="00974DD6">
          <w:pPr>
            <w:pStyle w:val="Verzeichnis1"/>
            <w:tabs>
              <w:tab w:val="right" w:leader="dot" w:pos="9062"/>
            </w:tabs>
            <w:rPr>
              <w:rFonts w:eastAsiaTheme="minorEastAsia"/>
              <w:noProof/>
              <w:lang w:eastAsia="en-GB"/>
            </w:rPr>
          </w:pPr>
          <w:hyperlink w:anchor="_Toc3809689" w:history="1">
            <w:r w:rsidR="00E06480" w:rsidRPr="00C31B6C">
              <w:rPr>
                <w:rStyle w:val="Hyperlink"/>
                <w:noProof/>
              </w:rPr>
              <w:t>Files</w:t>
            </w:r>
            <w:r w:rsidR="00E06480">
              <w:rPr>
                <w:noProof/>
                <w:webHidden/>
              </w:rPr>
              <w:tab/>
            </w:r>
            <w:r w:rsidR="00E06480">
              <w:rPr>
                <w:noProof/>
                <w:webHidden/>
              </w:rPr>
              <w:fldChar w:fldCharType="begin"/>
            </w:r>
            <w:r w:rsidR="00E06480">
              <w:rPr>
                <w:noProof/>
                <w:webHidden/>
              </w:rPr>
              <w:instrText xml:space="preserve"> PAGEREF _Toc3809689 \h </w:instrText>
            </w:r>
            <w:r w:rsidR="00E06480">
              <w:rPr>
                <w:noProof/>
                <w:webHidden/>
              </w:rPr>
            </w:r>
            <w:r w:rsidR="00E06480">
              <w:rPr>
                <w:noProof/>
                <w:webHidden/>
              </w:rPr>
              <w:fldChar w:fldCharType="separate"/>
            </w:r>
            <w:r w:rsidR="00E06480">
              <w:rPr>
                <w:noProof/>
                <w:webHidden/>
              </w:rPr>
              <w:t>2</w:t>
            </w:r>
            <w:r w:rsidR="00E06480">
              <w:rPr>
                <w:noProof/>
                <w:webHidden/>
              </w:rPr>
              <w:fldChar w:fldCharType="end"/>
            </w:r>
          </w:hyperlink>
        </w:p>
        <w:p w14:paraId="72B44468" w14:textId="77777777" w:rsidR="00E06480" w:rsidRDefault="00974DD6">
          <w:pPr>
            <w:pStyle w:val="Verzeichnis2"/>
            <w:tabs>
              <w:tab w:val="right" w:leader="dot" w:pos="9062"/>
            </w:tabs>
            <w:rPr>
              <w:rFonts w:eastAsiaTheme="minorEastAsia"/>
              <w:noProof/>
              <w:lang w:eastAsia="en-GB"/>
            </w:rPr>
          </w:pPr>
          <w:hyperlink w:anchor="_Toc3809690" w:history="1">
            <w:r w:rsidR="00E06480" w:rsidRPr="00C31B6C">
              <w:rPr>
                <w:rStyle w:val="Hyperlink"/>
                <w:noProof/>
              </w:rPr>
              <w:t>CBM_Demo.R</w:t>
            </w:r>
            <w:r w:rsidR="00E06480">
              <w:rPr>
                <w:noProof/>
                <w:webHidden/>
              </w:rPr>
              <w:tab/>
            </w:r>
            <w:r w:rsidR="00E06480">
              <w:rPr>
                <w:noProof/>
                <w:webHidden/>
              </w:rPr>
              <w:fldChar w:fldCharType="begin"/>
            </w:r>
            <w:r w:rsidR="00E06480">
              <w:rPr>
                <w:noProof/>
                <w:webHidden/>
              </w:rPr>
              <w:instrText xml:space="preserve"> PAGEREF _Toc3809690 \h </w:instrText>
            </w:r>
            <w:r w:rsidR="00E06480">
              <w:rPr>
                <w:noProof/>
                <w:webHidden/>
              </w:rPr>
            </w:r>
            <w:r w:rsidR="00E06480">
              <w:rPr>
                <w:noProof/>
                <w:webHidden/>
              </w:rPr>
              <w:fldChar w:fldCharType="separate"/>
            </w:r>
            <w:r w:rsidR="00E06480">
              <w:rPr>
                <w:noProof/>
                <w:webHidden/>
              </w:rPr>
              <w:t>2</w:t>
            </w:r>
            <w:r w:rsidR="00E06480">
              <w:rPr>
                <w:noProof/>
                <w:webHidden/>
              </w:rPr>
              <w:fldChar w:fldCharType="end"/>
            </w:r>
          </w:hyperlink>
        </w:p>
        <w:p w14:paraId="08B149EA" w14:textId="77777777" w:rsidR="00E06480" w:rsidRDefault="00974DD6">
          <w:pPr>
            <w:pStyle w:val="Verzeichnis2"/>
            <w:tabs>
              <w:tab w:val="right" w:leader="dot" w:pos="9062"/>
            </w:tabs>
            <w:rPr>
              <w:rFonts w:eastAsiaTheme="minorEastAsia"/>
              <w:noProof/>
              <w:lang w:eastAsia="en-GB"/>
            </w:rPr>
          </w:pPr>
          <w:hyperlink w:anchor="_Toc3809691" w:history="1">
            <w:r w:rsidR="00E06480" w:rsidRPr="00C31B6C">
              <w:rPr>
                <w:rStyle w:val="Hyperlink"/>
                <w:noProof/>
              </w:rPr>
              <w:t>DemoData.csv</w:t>
            </w:r>
            <w:r w:rsidR="00E06480">
              <w:rPr>
                <w:noProof/>
                <w:webHidden/>
              </w:rPr>
              <w:tab/>
            </w:r>
            <w:r w:rsidR="00E06480">
              <w:rPr>
                <w:noProof/>
                <w:webHidden/>
              </w:rPr>
              <w:fldChar w:fldCharType="begin"/>
            </w:r>
            <w:r w:rsidR="00E06480">
              <w:rPr>
                <w:noProof/>
                <w:webHidden/>
              </w:rPr>
              <w:instrText xml:space="preserve"> PAGEREF _Toc3809691 \h </w:instrText>
            </w:r>
            <w:r w:rsidR="00E06480">
              <w:rPr>
                <w:noProof/>
                <w:webHidden/>
              </w:rPr>
            </w:r>
            <w:r w:rsidR="00E06480">
              <w:rPr>
                <w:noProof/>
                <w:webHidden/>
              </w:rPr>
              <w:fldChar w:fldCharType="separate"/>
            </w:r>
            <w:r w:rsidR="00E06480">
              <w:rPr>
                <w:noProof/>
                <w:webHidden/>
              </w:rPr>
              <w:t>3</w:t>
            </w:r>
            <w:r w:rsidR="00E06480">
              <w:rPr>
                <w:noProof/>
                <w:webHidden/>
              </w:rPr>
              <w:fldChar w:fldCharType="end"/>
            </w:r>
          </w:hyperlink>
        </w:p>
        <w:p w14:paraId="146D3A80" w14:textId="77777777" w:rsidR="00E06480" w:rsidRDefault="00974DD6">
          <w:pPr>
            <w:pStyle w:val="Verzeichnis2"/>
            <w:tabs>
              <w:tab w:val="right" w:leader="dot" w:pos="9062"/>
            </w:tabs>
            <w:rPr>
              <w:rFonts w:eastAsiaTheme="minorEastAsia"/>
              <w:noProof/>
              <w:lang w:eastAsia="en-GB"/>
            </w:rPr>
          </w:pPr>
          <w:hyperlink w:anchor="_Toc3809692" w:history="1">
            <w:r w:rsidR="00E06480" w:rsidRPr="00C31B6C">
              <w:rPr>
                <w:rStyle w:val="Hyperlink"/>
                <w:noProof/>
              </w:rPr>
              <w:t>Documentation.pdf</w:t>
            </w:r>
            <w:r w:rsidR="00E06480">
              <w:rPr>
                <w:noProof/>
                <w:webHidden/>
              </w:rPr>
              <w:tab/>
            </w:r>
            <w:r w:rsidR="00E06480">
              <w:rPr>
                <w:noProof/>
                <w:webHidden/>
              </w:rPr>
              <w:fldChar w:fldCharType="begin"/>
            </w:r>
            <w:r w:rsidR="00E06480">
              <w:rPr>
                <w:noProof/>
                <w:webHidden/>
              </w:rPr>
              <w:instrText xml:space="preserve"> PAGEREF _Toc3809692 \h </w:instrText>
            </w:r>
            <w:r w:rsidR="00E06480">
              <w:rPr>
                <w:noProof/>
                <w:webHidden/>
              </w:rPr>
            </w:r>
            <w:r w:rsidR="00E06480">
              <w:rPr>
                <w:noProof/>
                <w:webHidden/>
              </w:rPr>
              <w:fldChar w:fldCharType="separate"/>
            </w:r>
            <w:r w:rsidR="00E06480">
              <w:rPr>
                <w:noProof/>
                <w:webHidden/>
              </w:rPr>
              <w:t>3</w:t>
            </w:r>
            <w:r w:rsidR="00E06480">
              <w:rPr>
                <w:noProof/>
                <w:webHidden/>
              </w:rPr>
              <w:fldChar w:fldCharType="end"/>
            </w:r>
          </w:hyperlink>
        </w:p>
        <w:p w14:paraId="3D6A0596" w14:textId="77777777" w:rsidR="00E06480" w:rsidRDefault="00974DD6">
          <w:pPr>
            <w:pStyle w:val="Verzeichnis2"/>
            <w:tabs>
              <w:tab w:val="right" w:leader="dot" w:pos="9062"/>
            </w:tabs>
            <w:rPr>
              <w:rFonts w:eastAsiaTheme="minorEastAsia"/>
              <w:noProof/>
              <w:lang w:eastAsia="en-GB"/>
            </w:rPr>
          </w:pPr>
          <w:hyperlink w:anchor="_Toc3809693" w:history="1">
            <w:r w:rsidR="00E06480" w:rsidRPr="00C31B6C">
              <w:rPr>
                <w:rStyle w:val="Hyperlink"/>
                <w:noProof/>
              </w:rPr>
              <w:t>CalculateCBMs.R</w:t>
            </w:r>
            <w:r w:rsidR="00E06480">
              <w:rPr>
                <w:noProof/>
                <w:webHidden/>
              </w:rPr>
              <w:tab/>
            </w:r>
            <w:r w:rsidR="00E06480">
              <w:rPr>
                <w:noProof/>
                <w:webHidden/>
              </w:rPr>
              <w:fldChar w:fldCharType="begin"/>
            </w:r>
            <w:r w:rsidR="00E06480">
              <w:rPr>
                <w:noProof/>
                <w:webHidden/>
              </w:rPr>
              <w:instrText xml:space="preserve"> PAGEREF _Toc3809693 \h </w:instrText>
            </w:r>
            <w:r w:rsidR="00E06480">
              <w:rPr>
                <w:noProof/>
                <w:webHidden/>
              </w:rPr>
            </w:r>
            <w:r w:rsidR="00E06480">
              <w:rPr>
                <w:noProof/>
                <w:webHidden/>
              </w:rPr>
              <w:fldChar w:fldCharType="separate"/>
            </w:r>
            <w:r w:rsidR="00E06480">
              <w:rPr>
                <w:noProof/>
                <w:webHidden/>
              </w:rPr>
              <w:t>3</w:t>
            </w:r>
            <w:r w:rsidR="00E06480">
              <w:rPr>
                <w:noProof/>
                <w:webHidden/>
              </w:rPr>
              <w:fldChar w:fldCharType="end"/>
            </w:r>
          </w:hyperlink>
        </w:p>
        <w:p w14:paraId="2765111A" w14:textId="77777777" w:rsidR="00E06480" w:rsidRDefault="00974DD6">
          <w:pPr>
            <w:pStyle w:val="Verzeichnis3"/>
            <w:tabs>
              <w:tab w:val="right" w:leader="dot" w:pos="9062"/>
            </w:tabs>
            <w:rPr>
              <w:rFonts w:eastAsiaTheme="minorEastAsia"/>
              <w:noProof/>
              <w:lang w:eastAsia="en-GB"/>
            </w:rPr>
          </w:pPr>
          <w:hyperlink w:anchor="_Toc3809694" w:history="1">
            <w:r w:rsidR="00E06480" w:rsidRPr="00C31B6C">
              <w:rPr>
                <w:rStyle w:val="Hyperlink"/>
                <w:noProof/>
              </w:rPr>
              <w:t>Parameters</w:t>
            </w:r>
            <w:r w:rsidR="00E06480">
              <w:rPr>
                <w:noProof/>
                <w:webHidden/>
              </w:rPr>
              <w:tab/>
            </w:r>
            <w:r w:rsidR="00E06480">
              <w:rPr>
                <w:noProof/>
                <w:webHidden/>
              </w:rPr>
              <w:fldChar w:fldCharType="begin"/>
            </w:r>
            <w:r w:rsidR="00E06480">
              <w:rPr>
                <w:noProof/>
                <w:webHidden/>
              </w:rPr>
              <w:instrText xml:space="preserve"> PAGEREF _Toc3809694 \h </w:instrText>
            </w:r>
            <w:r w:rsidR="00E06480">
              <w:rPr>
                <w:noProof/>
                <w:webHidden/>
              </w:rPr>
            </w:r>
            <w:r w:rsidR="00E06480">
              <w:rPr>
                <w:noProof/>
                <w:webHidden/>
              </w:rPr>
              <w:fldChar w:fldCharType="separate"/>
            </w:r>
            <w:r w:rsidR="00E06480">
              <w:rPr>
                <w:noProof/>
                <w:webHidden/>
              </w:rPr>
              <w:t>3</w:t>
            </w:r>
            <w:r w:rsidR="00E06480">
              <w:rPr>
                <w:noProof/>
                <w:webHidden/>
              </w:rPr>
              <w:fldChar w:fldCharType="end"/>
            </w:r>
          </w:hyperlink>
        </w:p>
        <w:p w14:paraId="6B4DE277" w14:textId="77777777" w:rsidR="00E06480" w:rsidRDefault="00974DD6">
          <w:pPr>
            <w:pStyle w:val="Verzeichnis3"/>
            <w:tabs>
              <w:tab w:val="right" w:leader="dot" w:pos="9062"/>
            </w:tabs>
            <w:rPr>
              <w:rFonts w:eastAsiaTheme="minorEastAsia"/>
              <w:noProof/>
              <w:lang w:eastAsia="en-GB"/>
            </w:rPr>
          </w:pPr>
          <w:hyperlink w:anchor="_Toc3809695" w:history="1">
            <w:r w:rsidR="00E06480" w:rsidRPr="00C31B6C">
              <w:rPr>
                <w:rStyle w:val="Hyperlink"/>
                <w:noProof/>
              </w:rPr>
              <w:t>Output</w:t>
            </w:r>
            <w:r w:rsidR="00E06480">
              <w:rPr>
                <w:noProof/>
                <w:webHidden/>
              </w:rPr>
              <w:tab/>
            </w:r>
            <w:r w:rsidR="00E06480">
              <w:rPr>
                <w:noProof/>
                <w:webHidden/>
              </w:rPr>
              <w:fldChar w:fldCharType="begin"/>
            </w:r>
            <w:r w:rsidR="00E06480">
              <w:rPr>
                <w:noProof/>
                <w:webHidden/>
              </w:rPr>
              <w:instrText xml:space="preserve"> PAGEREF _Toc3809695 \h </w:instrText>
            </w:r>
            <w:r w:rsidR="00E06480">
              <w:rPr>
                <w:noProof/>
                <w:webHidden/>
              </w:rPr>
            </w:r>
            <w:r w:rsidR="00E06480">
              <w:rPr>
                <w:noProof/>
                <w:webHidden/>
              </w:rPr>
              <w:fldChar w:fldCharType="separate"/>
            </w:r>
            <w:r w:rsidR="00E06480">
              <w:rPr>
                <w:noProof/>
                <w:webHidden/>
              </w:rPr>
              <w:t>4</w:t>
            </w:r>
            <w:r w:rsidR="00E06480">
              <w:rPr>
                <w:noProof/>
                <w:webHidden/>
              </w:rPr>
              <w:fldChar w:fldCharType="end"/>
            </w:r>
          </w:hyperlink>
        </w:p>
        <w:p w14:paraId="25F5EF23" w14:textId="77777777" w:rsidR="00E06480" w:rsidRDefault="00974DD6">
          <w:pPr>
            <w:pStyle w:val="Verzeichnis1"/>
            <w:tabs>
              <w:tab w:val="right" w:leader="dot" w:pos="9062"/>
            </w:tabs>
            <w:rPr>
              <w:rFonts w:eastAsiaTheme="minorEastAsia"/>
              <w:noProof/>
              <w:lang w:eastAsia="en-GB"/>
            </w:rPr>
          </w:pPr>
          <w:hyperlink w:anchor="_Toc3809696" w:history="1">
            <w:r w:rsidR="00E06480" w:rsidRPr="00C31B6C">
              <w:rPr>
                <w:rStyle w:val="Hyperlink"/>
                <w:noProof/>
              </w:rPr>
              <w:t>References</w:t>
            </w:r>
            <w:r w:rsidR="00E06480">
              <w:rPr>
                <w:noProof/>
                <w:webHidden/>
              </w:rPr>
              <w:tab/>
            </w:r>
            <w:r w:rsidR="00E06480">
              <w:rPr>
                <w:noProof/>
                <w:webHidden/>
              </w:rPr>
              <w:fldChar w:fldCharType="begin"/>
            </w:r>
            <w:r w:rsidR="00E06480">
              <w:rPr>
                <w:noProof/>
                <w:webHidden/>
              </w:rPr>
              <w:instrText xml:space="preserve"> PAGEREF _Toc3809696 \h </w:instrText>
            </w:r>
            <w:r w:rsidR="00E06480">
              <w:rPr>
                <w:noProof/>
                <w:webHidden/>
              </w:rPr>
            </w:r>
            <w:r w:rsidR="00E06480">
              <w:rPr>
                <w:noProof/>
                <w:webHidden/>
              </w:rPr>
              <w:fldChar w:fldCharType="separate"/>
            </w:r>
            <w:r w:rsidR="00E06480">
              <w:rPr>
                <w:noProof/>
                <w:webHidden/>
              </w:rPr>
              <w:t>6</w:t>
            </w:r>
            <w:r w:rsidR="00E06480">
              <w:rPr>
                <w:noProof/>
                <w:webHidden/>
              </w:rPr>
              <w:fldChar w:fldCharType="end"/>
            </w:r>
          </w:hyperlink>
        </w:p>
        <w:p w14:paraId="66E3C796" w14:textId="77777777" w:rsidR="00E06480" w:rsidRDefault="00974DD6">
          <w:pPr>
            <w:pStyle w:val="Verzeichnis1"/>
            <w:tabs>
              <w:tab w:val="right" w:leader="dot" w:pos="9062"/>
            </w:tabs>
            <w:rPr>
              <w:rFonts w:eastAsiaTheme="minorEastAsia"/>
              <w:noProof/>
              <w:lang w:eastAsia="en-GB"/>
            </w:rPr>
          </w:pPr>
          <w:hyperlink w:anchor="_Toc3809697" w:history="1">
            <w:r w:rsidR="00E06480" w:rsidRPr="00C31B6C">
              <w:rPr>
                <w:rStyle w:val="Hyperlink"/>
                <w:noProof/>
              </w:rPr>
              <w:t>Appendix</w:t>
            </w:r>
            <w:r w:rsidR="00E06480">
              <w:rPr>
                <w:noProof/>
                <w:webHidden/>
              </w:rPr>
              <w:tab/>
            </w:r>
            <w:r w:rsidR="00E06480">
              <w:rPr>
                <w:noProof/>
                <w:webHidden/>
              </w:rPr>
              <w:fldChar w:fldCharType="begin"/>
            </w:r>
            <w:r w:rsidR="00E06480">
              <w:rPr>
                <w:noProof/>
                <w:webHidden/>
              </w:rPr>
              <w:instrText xml:space="preserve"> PAGEREF _Toc3809697 \h </w:instrText>
            </w:r>
            <w:r w:rsidR="00E06480">
              <w:rPr>
                <w:noProof/>
                <w:webHidden/>
              </w:rPr>
            </w:r>
            <w:r w:rsidR="00E06480">
              <w:rPr>
                <w:noProof/>
                <w:webHidden/>
              </w:rPr>
              <w:fldChar w:fldCharType="separate"/>
            </w:r>
            <w:r w:rsidR="00E06480">
              <w:rPr>
                <w:noProof/>
                <w:webHidden/>
              </w:rPr>
              <w:t>6</w:t>
            </w:r>
            <w:r w:rsidR="00E06480">
              <w:rPr>
                <w:noProof/>
                <w:webHidden/>
              </w:rPr>
              <w:fldChar w:fldCharType="end"/>
            </w:r>
          </w:hyperlink>
        </w:p>
        <w:p w14:paraId="4B6CB655" w14:textId="77777777" w:rsidR="00E06480" w:rsidRDefault="00974DD6">
          <w:pPr>
            <w:pStyle w:val="Verzeichnis2"/>
            <w:tabs>
              <w:tab w:val="right" w:leader="dot" w:pos="9062"/>
            </w:tabs>
            <w:rPr>
              <w:rFonts w:eastAsiaTheme="minorEastAsia"/>
              <w:noProof/>
              <w:lang w:eastAsia="en-GB"/>
            </w:rPr>
          </w:pPr>
          <w:hyperlink w:anchor="_Toc3809698" w:history="1">
            <w:r w:rsidR="00E06480" w:rsidRPr="00C31B6C">
              <w:rPr>
                <w:rStyle w:val="Hyperlink"/>
                <w:noProof/>
              </w:rPr>
              <w:t>Correction function for deposition estimates based on weak acids calculated according to the charge balance method</w:t>
            </w:r>
            <w:r w:rsidR="00E06480">
              <w:rPr>
                <w:noProof/>
                <w:webHidden/>
              </w:rPr>
              <w:tab/>
            </w:r>
            <w:r w:rsidR="00E06480">
              <w:rPr>
                <w:noProof/>
                <w:webHidden/>
              </w:rPr>
              <w:fldChar w:fldCharType="begin"/>
            </w:r>
            <w:r w:rsidR="00E06480">
              <w:rPr>
                <w:noProof/>
                <w:webHidden/>
              </w:rPr>
              <w:instrText xml:space="preserve"> PAGEREF _Toc3809698 \h </w:instrText>
            </w:r>
            <w:r w:rsidR="00E06480">
              <w:rPr>
                <w:noProof/>
                <w:webHidden/>
              </w:rPr>
            </w:r>
            <w:r w:rsidR="00E06480">
              <w:rPr>
                <w:noProof/>
                <w:webHidden/>
              </w:rPr>
              <w:fldChar w:fldCharType="separate"/>
            </w:r>
            <w:r w:rsidR="00E06480">
              <w:rPr>
                <w:noProof/>
                <w:webHidden/>
              </w:rPr>
              <w:t>6</w:t>
            </w:r>
            <w:r w:rsidR="00E06480">
              <w:rPr>
                <w:noProof/>
                <w:webHidden/>
              </w:rPr>
              <w:fldChar w:fldCharType="end"/>
            </w:r>
          </w:hyperlink>
        </w:p>
        <w:p w14:paraId="249BC9DA" w14:textId="77777777" w:rsidR="009439AE" w:rsidRDefault="009439AE">
          <w:r>
            <w:rPr>
              <w:b/>
              <w:bCs/>
              <w:lang w:val="de-DE"/>
            </w:rPr>
            <w:fldChar w:fldCharType="end"/>
          </w:r>
        </w:p>
      </w:sdtContent>
    </w:sdt>
    <w:p w14:paraId="079B640D" w14:textId="77777777" w:rsidR="009F60BB" w:rsidRDefault="009F60BB" w:rsidP="004E3782">
      <w:pPr>
        <w:jc w:val="left"/>
      </w:pPr>
    </w:p>
    <w:p w14:paraId="6F59EE82" w14:textId="77777777" w:rsidR="009F60BB" w:rsidRDefault="009F60BB" w:rsidP="004E3782">
      <w:pPr>
        <w:jc w:val="left"/>
      </w:pPr>
    </w:p>
    <w:p w14:paraId="681FDC5F" w14:textId="77777777" w:rsidR="009F60BB" w:rsidRDefault="009F60BB" w:rsidP="004E3782">
      <w:pPr>
        <w:jc w:val="left"/>
      </w:pPr>
    </w:p>
    <w:p w14:paraId="29561F20" w14:textId="77777777" w:rsidR="009F60BB" w:rsidRDefault="009F60BB" w:rsidP="004E3782">
      <w:pPr>
        <w:jc w:val="left"/>
      </w:pPr>
    </w:p>
    <w:p w14:paraId="67F4D6B4" w14:textId="77777777" w:rsidR="00E06480" w:rsidRDefault="00E06480" w:rsidP="004E3782">
      <w:pPr>
        <w:jc w:val="left"/>
      </w:pPr>
    </w:p>
    <w:p w14:paraId="36DDAD8E" w14:textId="77777777" w:rsidR="009F60BB" w:rsidRDefault="009F60BB" w:rsidP="004E3782">
      <w:pPr>
        <w:jc w:val="left"/>
      </w:pPr>
      <w:r>
        <w:t>Andreas Schmitz,</w:t>
      </w:r>
      <w:r w:rsidR="00240CEC" w:rsidRPr="00240CEC">
        <w:t xml:space="preserve"> Thünen Institute of Forest Ecosystems</w:t>
      </w:r>
    </w:p>
    <w:p w14:paraId="7157E538" w14:textId="77777777" w:rsidR="009F60BB" w:rsidRDefault="009F60BB" w:rsidP="004E3782">
      <w:pPr>
        <w:jc w:val="left"/>
      </w:pPr>
      <w:r>
        <w:t>Bernd Ahrends,</w:t>
      </w:r>
      <w:r w:rsidR="00240CEC">
        <w:t xml:space="preserve"> </w:t>
      </w:r>
      <w:r w:rsidR="00240CEC" w:rsidRPr="00240CEC">
        <w:t>Northwest German Forest Research Station</w:t>
      </w:r>
    </w:p>
    <w:p w14:paraId="54017DDE" w14:textId="77777777" w:rsidR="009F60BB" w:rsidRDefault="009F60BB" w:rsidP="004E3782">
      <w:pPr>
        <w:jc w:val="left"/>
      </w:pPr>
      <w:r>
        <w:t xml:space="preserve">Henning </w:t>
      </w:r>
      <w:proofErr w:type="spellStart"/>
      <w:r>
        <w:t>Andreae</w:t>
      </w:r>
      <w:proofErr w:type="spellEnd"/>
      <w:r w:rsidR="00240CEC">
        <w:t xml:space="preserve">, </w:t>
      </w:r>
      <w:proofErr w:type="spellStart"/>
      <w:r w:rsidR="00240CEC">
        <w:t>Sachsenforst</w:t>
      </w:r>
      <w:proofErr w:type="spellEnd"/>
      <w:r w:rsidR="00240CEC">
        <w:t xml:space="preserve"> - </w:t>
      </w:r>
      <w:r w:rsidR="00240CEC" w:rsidRPr="00240CEC">
        <w:t>Competence Centre Wood and Forestry</w:t>
      </w:r>
    </w:p>
    <w:p w14:paraId="58469679" w14:textId="77777777" w:rsidR="009F60BB" w:rsidRDefault="009F60BB" w:rsidP="004E3782">
      <w:pPr>
        <w:jc w:val="left"/>
      </w:pPr>
      <w:r>
        <w:t xml:space="preserve">Please report and bugs and suggestions to </w:t>
      </w:r>
      <w:hyperlink r:id="rId7" w:history="1">
        <w:r w:rsidRPr="00E60F68">
          <w:rPr>
            <w:rStyle w:val="Hyperlink"/>
          </w:rPr>
          <w:t>andreas.schmitz@thuenen.de</w:t>
        </w:r>
      </w:hyperlink>
    </w:p>
    <w:p w14:paraId="27077E38" w14:textId="77777777" w:rsidR="00B10798" w:rsidRDefault="00943425" w:rsidP="00863CCA">
      <w:pPr>
        <w:pStyle w:val="berschrift1"/>
      </w:pPr>
      <w:r>
        <w:br w:type="page"/>
      </w:r>
      <w:bookmarkStart w:id="0" w:name="_Toc3809685"/>
      <w:r w:rsidR="00B10798">
        <w:lastRenderedPageBreak/>
        <w:t>General information</w:t>
      </w:r>
      <w:bookmarkEnd w:id="0"/>
    </w:p>
    <w:p w14:paraId="6581F126" w14:textId="27868098" w:rsidR="00A220AC" w:rsidRDefault="00A220AC">
      <w:r>
        <w:t>This script implements the canopy budget models according to</w:t>
      </w:r>
      <w:r w:rsidR="005819C5">
        <w:t xml:space="preserve"> </w:t>
      </w:r>
      <w:r w:rsidR="005819C5">
        <w:fldChar w:fldCharType="begin"/>
      </w:r>
      <w:r w:rsidR="00F83B30">
        <w:instrText xml:space="preserve"> ADDIN ZOTERO_ITEM CSL_CITATION {"citationID":"qzL4Znym","properties":{"custom":"Ulrich (1994)","formattedCitation":"Ulrich (1994)","plainCitation":"Ulrich (1994)","noteIndex":0},"citationItems":[{"id":502,"uris":["http://zotero.org/users/3182202/items/I5NNRGZX"],"uri":["http://zotero.org/users/3182202/items/I5NNRGZX"],"itemData":{"id":502,"type":"chapter","title":"Nutrient and Acid-Base Budget of Central European Forest Ecosystems","container-title":"Effects of Acid Rain on Forest Ecosystems","publisher":"Wiley-Liss","publisher-place":"New York","page":"1-50","event-place":"New York","author":[{"literal":"Ulrich"}],"editor":[{"family":"Godbold","given":"D. L."},{"family":"Hüttermann","given":"A."}],"issued":{"date-parts":[["1994"]]}}}],"schema":"https://github.com/citation-style-language/schema/raw/master/csl-citation.json"} </w:instrText>
      </w:r>
      <w:r w:rsidR="005819C5">
        <w:fldChar w:fldCharType="separate"/>
      </w:r>
      <w:r w:rsidR="005819C5" w:rsidRPr="005819C5">
        <w:rPr>
          <w:rFonts w:ascii="Calibri" w:hAnsi="Calibri" w:cs="Calibri"/>
        </w:rPr>
        <w:t>Ulrich (1994)</w:t>
      </w:r>
      <w:r w:rsidR="005819C5">
        <w:fldChar w:fldCharType="end"/>
      </w:r>
      <w:r w:rsidR="003E2B86">
        <w:t>,</w:t>
      </w:r>
      <w:r>
        <w:t xml:space="preserve"> </w:t>
      </w:r>
      <w:r>
        <w:fldChar w:fldCharType="begin"/>
      </w:r>
      <w:r>
        <w:instrText xml:space="preserve"> ADDIN ZOTERO_ITEM CSL_CITATION {"citationID":"Vxy0yv8H","properties":{"custom":"Draaijers and Erisman (1995)","formattedCitation":"Draaijers and Erisman (1995)","plainCitation":"Draaijers and Erisman (1995)","noteIndex":0},"citationItems":[{"id":495,"uris":["http://zotero.org/users/3182202/items/37M9M48C"],"uri":["http://zotero.org/users/3182202/items/37M9M48C"],"itemData":{"id":495,"type":"article-journal","title":"A canopy budget model to assess atmospheric deposition from throughfall measurements","container-title":"Water, Air, and Soil Pollution","page":"2253-2258","volume":"85","issue":"4","source":"link.springer.com","abstract":"A canopy exchange model is presented which allows atmospheric deposition to be estimated from longterm throughfall and precipitation measurements. For a forest in the Netherlands, the combination of throughfall measurements and this model resulted in deposition estimates which were similar to deposition estimates derived from micrometeorological measurements and inferential modeling, deposition of NOy being the only exception. Unfortunately, several basic assumptions in the canopy exchange model are not properly evaluated, which up to now limits its application. Suggestions are made on how the model can be improved.","DOI":"10.1007/BF01186169","ISSN":"0049-6979, 1573-2932","journalAbbreviation":"Water Air Soil Pollut","language":"en","author":[{"family":"Draaijers","given":"G. P. J."},{"family":"Erisman","given":"J. W."}],"issued":{"date-parts":[["1995"]]}}}],"schema":"https://github.com/citation-style-language/schema/raw/master/csl-citation.json"} </w:instrText>
      </w:r>
      <w:r>
        <w:fldChar w:fldCharType="separate"/>
      </w:r>
      <w:r w:rsidRPr="00A220AC">
        <w:rPr>
          <w:rFonts w:ascii="Calibri" w:hAnsi="Calibri" w:cs="Calibri"/>
        </w:rPr>
        <w:t>Draaijers and Erisman (1995)</w:t>
      </w:r>
      <w:r>
        <w:fldChar w:fldCharType="end"/>
      </w:r>
      <w:r>
        <w:t xml:space="preserve"> and </w:t>
      </w:r>
      <w:r>
        <w:fldChar w:fldCharType="begin"/>
      </w:r>
      <w:r>
        <w:instrText xml:space="preserve"> ADDIN ZOTERO_ITEM CSL_CITATION {"citationID":"jRcSSpZI","properties":{"custom":"de Vries et al. (2001)","formattedCitation":"de Vries et al. (2001)","plainCitation":"de Vries et al. (2001)","noteIndex":0},"citationItems":[{"id":1402,"uris":["http://zotero.org/groups/1866812/items/BMVRFTZB"],"uri":["http://zotero.org/groups/1866812/items/BMVRFTZB"],"itemData":{"id":1402,"type":"report","title":"Intensive Monitoring of Forest Ecosystems in Europe - Technical Report 2001","author":[{"family":"Vries","given":"W.","non-dropping-particle":"de"},{"family":"Reinds","given":"G. J."},{"family":"Salm","given":"C.","non-dropping-particle":"van der"},{"family":"Draaijers","given":"G. P. J."},{"family":"Bleeker","given":"A."},{"family":"Erisman","given":"J. W."},{"family":"Auée","given":"J."},{"family":"Gundersen","given":"P."},{"family":"Kristensen","given":"H.L."},{"family":"Dobben","given":"H.","non-dropping-particle":"van"},{"family":"Zwart","given":"D.","non-dropping-particle":"de"},{"family":"Derome","given":"J."},{"family":"Voogd","given":"J.H.C."},{"family":"Vel","given":"E.M."}],"issued":{"date-parts":[["2001"]]}}}],"schema":"https://github.com/citation-style-language/schema/raw/master/csl-citation.json"} </w:instrText>
      </w:r>
      <w:r>
        <w:fldChar w:fldCharType="separate"/>
      </w:r>
      <w:r w:rsidRPr="00A220AC">
        <w:rPr>
          <w:rFonts w:ascii="Calibri" w:hAnsi="Calibri" w:cs="Calibri"/>
        </w:rPr>
        <w:t>de Vries et al. (2001)</w:t>
      </w:r>
      <w:r>
        <w:fldChar w:fldCharType="end"/>
      </w:r>
      <w:r>
        <w:t>. It calculates annual total deposition to forest, canopy leaching and canopy uptake for a range of substances (see below) based on annual deposition rates in the open field and under canopy.</w:t>
      </w:r>
    </w:p>
    <w:p w14:paraId="450D3198" w14:textId="77777777" w:rsidR="00B10798" w:rsidRDefault="00B10798" w:rsidP="00B10798">
      <w:pPr>
        <w:pStyle w:val="berschrift1"/>
      </w:pPr>
      <w:bookmarkStart w:id="1" w:name="_Toc3809686"/>
      <w:r>
        <w:t>Getting started</w:t>
      </w:r>
      <w:bookmarkEnd w:id="1"/>
    </w:p>
    <w:p w14:paraId="2634788D" w14:textId="77777777" w:rsidR="00CF057E" w:rsidRDefault="00CF057E" w:rsidP="00CF057E">
      <w:pPr>
        <w:pStyle w:val="Listenabsatz"/>
        <w:numPr>
          <w:ilvl w:val="0"/>
          <w:numId w:val="1"/>
        </w:numPr>
      </w:pPr>
      <w:r>
        <w:t xml:space="preserve">Download and install </w:t>
      </w:r>
      <w:hyperlink r:id="rId8" w:history="1">
        <w:r>
          <w:rPr>
            <w:rStyle w:val="Hyperlink"/>
          </w:rPr>
          <w:t>R</w:t>
        </w:r>
      </w:hyperlink>
      <w:r w:rsidR="001058D8">
        <w:t xml:space="preserve"> and potentially </w:t>
      </w:r>
      <w:r>
        <w:t xml:space="preserve">a profession graphic user interface like </w:t>
      </w:r>
      <w:hyperlink r:id="rId9" w:history="1">
        <w:proofErr w:type="spellStart"/>
        <w:r>
          <w:rPr>
            <w:rStyle w:val="Hyperlink"/>
          </w:rPr>
          <w:t>RStudio</w:t>
        </w:r>
        <w:proofErr w:type="spellEnd"/>
      </w:hyperlink>
      <w:r w:rsidR="001058D8">
        <w:rPr>
          <w:rStyle w:val="Hyperlink"/>
        </w:rPr>
        <w:t>.</w:t>
      </w:r>
    </w:p>
    <w:p w14:paraId="46017504" w14:textId="77777777" w:rsidR="009A290B" w:rsidRDefault="009A290B" w:rsidP="009A290B">
      <w:pPr>
        <w:pStyle w:val="Listenabsatz"/>
        <w:numPr>
          <w:ilvl w:val="0"/>
          <w:numId w:val="1"/>
        </w:numPr>
      </w:pPr>
      <w:r>
        <w:t xml:space="preserve">Download all files from </w:t>
      </w:r>
      <w:hyperlink r:id="rId10" w:history="1">
        <w:r w:rsidR="003115DD" w:rsidRPr="00F02E69">
          <w:rPr>
            <w:rStyle w:val="Hyperlink"/>
          </w:rPr>
          <w:t>GitH</w:t>
        </w:r>
        <w:r w:rsidRPr="00F02E69">
          <w:rPr>
            <w:rStyle w:val="Hyperlink"/>
          </w:rPr>
          <w:t>ub</w:t>
        </w:r>
      </w:hyperlink>
      <w:r w:rsidR="003115DD">
        <w:t xml:space="preserve"> (click “Clone or download” on the right)</w:t>
      </w:r>
      <w:r>
        <w:t xml:space="preserve"> and store them in a folder (working directory)</w:t>
      </w:r>
      <w:r w:rsidR="001058D8">
        <w:t>.</w:t>
      </w:r>
    </w:p>
    <w:p w14:paraId="40F2F258" w14:textId="77777777" w:rsidR="009A290B" w:rsidRDefault="009A290B" w:rsidP="009A290B">
      <w:pPr>
        <w:pStyle w:val="Listenabsatz"/>
        <w:numPr>
          <w:ilvl w:val="0"/>
          <w:numId w:val="1"/>
        </w:numPr>
      </w:pPr>
      <w:r>
        <w:t xml:space="preserve">Open the file </w:t>
      </w:r>
      <w:proofErr w:type="spellStart"/>
      <w:r w:rsidRPr="009A290B">
        <w:t>CBM_Demo.R</w:t>
      </w:r>
      <w:proofErr w:type="spellEnd"/>
      <w:r w:rsidR="001058D8">
        <w:t>.</w:t>
      </w:r>
    </w:p>
    <w:p w14:paraId="4347F648" w14:textId="77777777" w:rsidR="009A290B" w:rsidRDefault="001058D8" w:rsidP="009A290B">
      <w:pPr>
        <w:pStyle w:val="Listenabsatz"/>
        <w:numPr>
          <w:ilvl w:val="0"/>
          <w:numId w:val="1"/>
        </w:numPr>
      </w:pPr>
      <w:r>
        <w:t xml:space="preserve">Set </w:t>
      </w:r>
      <w:r w:rsidR="009A290B">
        <w:t xml:space="preserve">the </w:t>
      </w:r>
      <w:r>
        <w:t>variable</w:t>
      </w:r>
      <w:r w:rsidR="009A290B">
        <w:t xml:space="preserve"> “</w:t>
      </w:r>
      <w:proofErr w:type="spellStart"/>
      <w:r w:rsidR="009A290B" w:rsidRPr="009A290B">
        <w:t>WorkDir</w:t>
      </w:r>
      <w:proofErr w:type="spellEnd"/>
      <w:r w:rsidR="009A290B">
        <w:t>” to your working directory</w:t>
      </w:r>
      <w:r>
        <w:t>.</w:t>
      </w:r>
    </w:p>
    <w:p w14:paraId="3ABFF99B" w14:textId="77777777" w:rsidR="009A290B" w:rsidRDefault="009A290B" w:rsidP="009A290B">
      <w:pPr>
        <w:pStyle w:val="Listenabsatz"/>
        <w:numPr>
          <w:ilvl w:val="0"/>
          <w:numId w:val="1"/>
        </w:numPr>
      </w:pPr>
      <w:r>
        <w:t>Execute the script</w:t>
      </w:r>
      <w:r w:rsidR="001058D8">
        <w:t>.</w:t>
      </w:r>
    </w:p>
    <w:p w14:paraId="71D773CA" w14:textId="77777777" w:rsidR="00943425" w:rsidRDefault="00314662" w:rsidP="00231BC7">
      <w:pPr>
        <w:pStyle w:val="berschrift1"/>
      </w:pPr>
      <w:bookmarkStart w:id="2" w:name="_Toc3809687"/>
      <w:r>
        <w:t>Abbreviations</w:t>
      </w:r>
      <w:bookmarkEnd w:id="2"/>
    </w:p>
    <w:p w14:paraId="71820D55" w14:textId="77777777" w:rsidR="00943425" w:rsidRPr="00943425" w:rsidRDefault="00943425" w:rsidP="00943425">
      <w:r>
        <w:t xml:space="preserve">Abbreviations used </w:t>
      </w:r>
      <w:r w:rsidR="00D42FE4">
        <w:t>in this documentation:</w:t>
      </w:r>
    </w:p>
    <w:p w14:paraId="254666F3" w14:textId="77777777" w:rsidR="00943425" w:rsidRDefault="00943425" w:rsidP="00943425">
      <w:pPr>
        <w:pStyle w:val="Listenabsatz"/>
        <w:numPr>
          <w:ilvl w:val="0"/>
          <w:numId w:val="4"/>
        </w:numPr>
      </w:pPr>
      <w:r>
        <w:t>CBM: Canopy bud</w:t>
      </w:r>
      <w:r w:rsidR="001058D8">
        <w:t>g</w:t>
      </w:r>
      <w:r>
        <w:t>et model</w:t>
      </w:r>
    </w:p>
    <w:p w14:paraId="18E82F81" w14:textId="77777777" w:rsidR="00943425" w:rsidRDefault="00943425" w:rsidP="00943425">
      <w:pPr>
        <w:pStyle w:val="Listenabsatz"/>
        <w:numPr>
          <w:ilvl w:val="0"/>
          <w:numId w:val="4"/>
        </w:numPr>
      </w:pPr>
      <w:r>
        <w:t>OF: Open field deposition</w:t>
      </w:r>
    </w:p>
    <w:p w14:paraId="1E731652" w14:textId="77777777" w:rsidR="00943425" w:rsidRDefault="00943425" w:rsidP="00943425">
      <w:pPr>
        <w:pStyle w:val="Listenabsatz"/>
        <w:numPr>
          <w:ilvl w:val="0"/>
          <w:numId w:val="4"/>
        </w:numPr>
      </w:pPr>
      <w:r>
        <w:t xml:space="preserve">UC: Deposition under canopy (throughfall + </w:t>
      </w:r>
      <w:proofErr w:type="spellStart"/>
      <w:r>
        <w:t>stemflow</w:t>
      </w:r>
      <w:proofErr w:type="spellEnd"/>
      <w:r>
        <w:t>)</w:t>
      </w:r>
    </w:p>
    <w:p w14:paraId="402C12F1" w14:textId="436A6917" w:rsidR="00943425" w:rsidRDefault="005819C5" w:rsidP="00943425">
      <w:pPr>
        <w:pStyle w:val="Listenabsatz"/>
        <w:numPr>
          <w:ilvl w:val="0"/>
          <w:numId w:val="4"/>
        </w:numPr>
      </w:pPr>
      <w:r>
        <w:t>U94</w:t>
      </w:r>
      <w:r w:rsidR="00943425">
        <w:t xml:space="preserve">: According to </w:t>
      </w:r>
      <w:r>
        <w:fldChar w:fldCharType="begin"/>
      </w:r>
      <w:r w:rsidR="00F83B30">
        <w:instrText xml:space="preserve"> ADDIN ZOTERO_ITEM CSL_CITATION {"citationID":"yG6AhUvV","properties":{"custom":"Ulrich (1994)","formattedCitation":"Ulrich (1994)","plainCitation":"Ulrich (1994)","noteIndex":0},"citationItems":[{"id":502,"uris":["http://zotero.org/users/3182202/items/I5NNRGZX"],"uri":["http://zotero.org/users/3182202/items/I5NNRGZX"],"itemData":{"id":502,"type":"chapter","title":"Nutrient and Acid-Base Budget of Central European Forest Ecosystems","container-title":"Effects of Acid Rain on Forest Ecosystems","publisher":"Wiley-Liss","publisher-place":"New York","page":"1-50","event-place":"New York","author":[{"literal":"Ulrich"}],"editor":[{"family":"Godbold","given":"D. L."},{"family":"Hüttermann","given":"A."}],"issued":{"date-parts":[["1994"]]}}}],"schema":"https://github.com/citation-style-language/schema/raw/master/csl-citation.json"} </w:instrText>
      </w:r>
      <w:r>
        <w:fldChar w:fldCharType="separate"/>
      </w:r>
      <w:r w:rsidRPr="005819C5">
        <w:rPr>
          <w:rFonts w:ascii="Calibri" w:hAnsi="Calibri" w:cs="Calibri"/>
        </w:rPr>
        <w:t>Ulrich (1994)</w:t>
      </w:r>
      <w:r>
        <w:fldChar w:fldCharType="end"/>
      </w:r>
    </w:p>
    <w:p w14:paraId="75DF8881" w14:textId="77777777" w:rsidR="00943425" w:rsidRDefault="00943425" w:rsidP="00943425">
      <w:pPr>
        <w:pStyle w:val="Listenabsatz"/>
        <w:numPr>
          <w:ilvl w:val="0"/>
          <w:numId w:val="4"/>
        </w:numPr>
      </w:pPr>
      <w:r>
        <w:t xml:space="preserve">D95: According to </w:t>
      </w:r>
      <w:r>
        <w:fldChar w:fldCharType="begin"/>
      </w:r>
      <w:r>
        <w:instrText xml:space="preserve"> ADDIN ZOTERO_ITEM CSL_CITATION {"citationID":"UCCRtgaO","properties":{"custom":"Draaijers and Erisman (1995)","formattedCitation":"Draaijers and Erisman (1995)","plainCitation":"Draaijers and Erisman (1995)","noteIndex":0},"citationItems":[{"id":495,"uris":["http://zotero.org/users/3182202/items/37M9M48C"],"uri":["http://zotero.org/users/3182202/items/37M9M48C"],"itemData":{"id":495,"type":"article-journal","title":"A canopy budget model to assess atmospheric deposition from throughfall measurements","container-title":"Water, Air, and Soil Pollution","page":"2253-2258","volume":"85","issue":"4","source":"link.springer.com","abstract":"A canopy exchange model is presented which allows atmospheric deposition to be estimated from longterm throughfall and precipitation measurements. For a forest in the Netherlands, the combination of throughfall measurements and this model resulted in deposition estimates which were similar to deposition estimates derived from micrometeorological measurements and inferential modeling, deposition of NOy being the only exception. Unfortunately, several basic assumptions in the canopy exchange model are not properly evaluated, which up to now limits its application. Suggestions are made on how the model can be improved.","DOI":"10.1007/BF01186169","ISSN":"0049-6979, 1573-2932","journalAbbreviation":"Water Air Soil Pollut","language":"en","author":[{"family":"Draaijers","given":"G. P. J."},{"family":"Erisman","given":"J. W."}],"issued":{"date-parts":[["1995"]]}}}],"schema":"https://github.com/citation-style-language/schema/raw/master/csl-citation.json"} </w:instrText>
      </w:r>
      <w:r>
        <w:fldChar w:fldCharType="separate"/>
      </w:r>
      <w:r w:rsidRPr="00A220AC">
        <w:rPr>
          <w:rFonts w:ascii="Calibri" w:hAnsi="Calibri" w:cs="Calibri"/>
        </w:rPr>
        <w:t>Draaijers and Erisman (1995)</w:t>
      </w:r>
      <w:r>
        <w:fldChar w:fldCharType="end"/>
      </w:r>
    </w:p>
    <w:p w14:paraId="1B84BEB7" w14:textId="77777777" w:rsidR="00943425" w:rsidRDefault="00943425" w:rsidP="00943425">
      <w:pPr>
        <w:pStyle w:val="Listenabsatz"/>
        <w:numPr>
          <w:ilvl w:val="0"/>
          <w:numId w:val="4"/>
        </w:numPr>
      </w:pPr>
      <w:r w:rsidRPr="00B73E20">
        <w:t xml:space="preserve">V01: According to </w:t>
      </w:r>
      <w:r>
        <w:fldChar w:fldCharType="begin"/>
      </w:r>
      <w:r>
        <w:instrText xml:space="preserve"> ADDIN ZOTERO_ITEM CSL_CITATION {"citationID":"yXy8Msg4","properties":{"custom":"de Vries et al. (2001)","formattedCitation":"de Vries et al. (2001)","plainCitation":"de Vries et al. (2001)","noteIndex":0},"citationItems":[{"id":1402,"uris":["http://zotero.org/groups/1866812/items/BMVRFTZB"],"uri":["http://zotero.org/groups/1866812/items/BMVRFTZB"],"itemData":{"id":1402,"type":"report","title":"Intensive Monitoring of Forest Ecosystems in Europe - Technical Report 2001","author":[{"family":"Vries","given":"W.","non-dropping-particle":"de"},{"family":"Reinds","given":"G. J."},{"family":"Salm","given":"C.","non-dropping-particle":"van der"},{"family":"Draaijers","given":"G. P. J."},{"family":"Bleeker","given":"A."},{"family":"Erisman","given":"J. W."},{"family":"Auée","given":"J."},{"family":"Gundersen","given":"P."},{"family":"Kristensen","given":"H.L."},{"family":"Dobben","given":"H.","non-dropping-particle":"van"},{"family":"Zwart","given":"D.","non-dropping-particle":"de"},{"family":"Derome","given":"J."},{"family":"Voogd","given":"J.H.C."},{"family":"Vel","given":"E.M."}],"issued":{"date-parts":[["2001"]]}}}],"schema":"https://github.com/citation-style-language/schema/raw/master/csl-citation.json"} </w:instrText>
      </w:r>
      <w:r>
        <w:fldChar w:fldCharType="separate"/>
      </w:r>
      <w:r w:rsidRPr="00B73E20">
        <w:rPr>
          <w:rFonts w:ascii="Calibri" w:hAnsi="Calibri" w:cs="Calibri"/>
        </w:rPr>
        <w:t xml:space="preserve">de Vries et al. </w:t>
      </w:r>
      <w:r w:rsidRPr="00A220AC">
        <w:rPr>
          <w:rFonts w:ascii="Calibri" w:hAnsi="Calibri" w:cs="Calibri"/>
        </w:rPr>
        <w:t>(2001)</w:t>
      </w:r>
      <w:r>
        <w:fldChar w:fldCharType="end"/>
      </w:r>
    </w:p>
    <w:p w14:paraId="4E954414" w14:textId="77777777" w:rsidR="0059658D" w:rsidRDefault="0059658D" w:rsidP="0059658D">
      <w:pPr>
        <w:pStyle w:val="berschrift1"/>
      </w:pPr>
      <w:bookmarkStart w:id="3" w:name="_Toc3809688"/>
      <w:r>
        <w:t>Remarks</w:t>
      </w:r>
      <w:bookmarkEnd w:id="3"/>
    </w:p>
    <w:p w14:paraId="4F6185B0" w14:textId="77777777" w:rsidR="0059658D" w:rsidRDefault="0059658D" w:rsidP="0059658D">
      <w:pPr>
        <w:pStyle w:val="Listenabsatz"/>
        <w:numPr>
          <w:ilvl w:val="0"/>
          <w:numId w:val="6"/>
        </w:numPr>
      </w:pPr>
      <w:r>
        <w:t>All negative flux rates and factors occurring during calculations are set to zero before further processing (e.g. negative dry deposition factors, negative rates of canopy uptake,</w:t>
      </w:r>
      <w:r w:rsidR="00C547FD">
        <w:t xml:space="preserve"> etc.</w:t>
      </w:r>
      <w:r>
        <w:t>)</w:t>
      </w:r>
      <w:r w:rsidR="00C547FD">
        <w:t>.</w:t>
      </w:r>
    </w:p>
    <w:p w14:paraId="6B528348" w14:textId="77777777" w:rsidR="00B10798" w:rsidRDefault="00B10798" w:rsidP="00B10798">
      <w:pPr>
        <w:pStyle w:val="berschrift1"/>
      </w:pPr>
      <w:bookmarkStart w:id="4" w:name="_Toc3809689"/>
      <w:r>
        <w:t>Files</w:t>
      </w:r>
      <w:bookmarkEnd w:id="4"/>
    </w:p>
    <w:p w14:paraId="578352E5" w14:textId="77777777" w:rsidR="001E4385" w:rsidRDefault="001E4385" w:rsidP="001E4385">
      <w:pPr>
        <w:pStyle w:val="berschrift2"/>
      </w:pPr>
      <w:bookmarkStart w:id="5" w:name="_Toc3809690"/>
      <w:proofErr w:type="spellStart"/>
      <w:r w:rsidRPr="0055690B">
        <w:t>CBM_Demo.R</w:t>
      </w:r>
      <w:bookmarkEnd w:id="5"/>
      <w:proofErr w:type="spellEnd"/>
    </w:p>
    <w:p w14:paraId="64101134" w14:textId="77777777" w:rsidR="001E4385" w:rsidRDefault="001E4385" w:rsidP="001E4385">
      <w:r>
        <w:t xml:space="preserve">This script reads the input file, calls the </w:t>
      </w:r>
      <w:proofErr w:type="spellStart"/>
      <w:proofErr w:type="gramStart"/>
      <w:r w:rsidRPr="0055690B">
        <w:t>CalculateCBMs</w:t>
      </w:r>
      <w:proofErr w:type="spellEnd"/>
      <w:r>
        <w:t>(</w:t>
      </w:r>
      <w:proofErr w:type="gramEnd"/>
      <w:r>
        <w:t>) function to calculate the canopy budget models and saves the output.</w:t>
      </w:r>
    </w:p>
    <w:p w14:paraId="5770D4F3" w14:textId="77777777" w:rsidR="00CC288E" w:rsidRDefault="00CC288E">
      <w:pPr>
        <w:jc w:val="left"/>
      </w:pPr>
      <w:r>
        <w:br w:type="page"/>
      </w:r>
    </w:p>
    <w:p w14:paraId="1EA65F0C" w14:textId="77777777" w:rsidR="00C3420B" w:rsidRDefault="001E4385" w:rsidP="001E4385">
      <w:pPr>
        <w:pStyle w:val="berschrift2"/>
      </w:pPr>
      <w:bookmarkStart w:id="6" w:name="_DemoData.csv"/>
      <w:bookmarkStart w:id="7" w:name="_Ref3450627"/>
      <w:bookmarkStart w:id="8" w:name="_Toc3809691"/>
      <w:bookmarkEnd w:id="6"/>
      <w:r w:rsidRPr="0055690B">
        <w:lastRenderedPageBreak/>
        <w:t>DemoData.csv</w:t>
      </w:r>
      <w:bookmarkEnd w:id="7"/>
      <w:bookmarkEnd w:id="8"/>
    </w:p>
    <w:p w14:paraId="6F9910FE" w14:textId="77777777" w:rsidR="00341637" w:rsidRDefault="00341637" w:rsidP="00341637">
      <w:r>
        <w:t>Example of input data</w:t>
      </w:r>
      <w:r w:rsidR="00BA6D6E">
        <w:t>.</w:t>
      </w:r>
    </w:p>
    <w:tbl>
      <w:tblPr>
        <w:tblStyle w:val="HelleListe"/>
        <w:tblW w:w="0" w:type="auto"/>
        <w:tblLook w:val="04A0" w:firstRow="1" w:lastRow="0" w:firstColumn="1" w:lastColumn="0" w:noHBand="0" w:noVBand="1"/>
      </w:tblPr>
      <w:tblGrid>
        <w:gridCol w:w="2235"/>
        <w:gridCol w:w="7053"/>
      </w:tblGrid>
      <w:tr w:rsidR="00BA6D6E" w14:paraId="5C1D8FF9" w14:textId="77777777" w:rsidTr="009D5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E2DE4F8" w14:textId="77777777" w:rsidR="00BA6D6E" w:rsidRDefault="00CC288E" w:rsidP="00BA6D6E">
            <w:pPr>
              <w:jc w:val="center"/>
            </w:pPr>
            <w:r>
              <w:t>Column</w:t>
            </w:r>
          </w:p>
        </w:tc>
        <w:tc>
          <w:tcPr>
            <w:tcW w:w="7053" w:type="dxa"/>
          </w:tcPr>
          <w:p w14:paraId="21B5F24F" w14:textId="77777777" w:rsidR="00BA6D6E" w:rsidRDefault="00BA6D6E" w:rsidP="00BA6D6E">
            <w:pPr>
              <w:jc w:val="center"/>
              <w:cnfStyle w:val="100000000000" w:firstRow="1" w:lastRow="0" w:firstColumn="0" w:lastColumn="0" w:oddVBand="0" w:evenVBand="0" w:oddHBand="0" w:evenHBand="0" w:firstRowFirstColumn="0" w:firstRowLastColumn="0" w:lastRowFirstColumn="0" w:lastRowLastColumn="0"/>
            </w:pPr>
            <w:r>
              <w:t>Description</w:t>
            </w:r>
          </w:p>
        </w:tc>
      </w:tr>
      <w:tr w:rsidR="00BA6D6E" w14:paraId="4A32E3B5" w14:textId="77777777" w:rsidTr="009D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75292409" w14:textId="77777777" w:rsidR="00BA6D6E" w:rsidRPr="00BA6D6E" w:rsidRDefault="00BA6D6E" w:rsidP="009D5221">
            <w:pPr>
              <w:jc w:val="center"/>
              <w:rPr>
                <w:rFonts w:ascii="Calibri" w:eastAsia="Times New Roman" w:hAnsi="Calibri" w:cs="Calibri"/>
                <w:color w:val="000000"/>
                <w:lang w:eastAsia="en-GB"/>
              </w:rPr>
            </w:pPr>
            <w:proofErr w:type="spellStart"/>
            <w:r w:rsidRPr="00BA6D6E">
              <w:rPr>
                <w:rFonts w:ascii="Calibri" w:eastAsia="Times New Roman" w:hAnsi="Calibri" w:cs="Calibri"/>
                <w:color w:val="000000"/>
                <w:lang w:eastAsia="en-GB"/>
              </w:rPr>
              <w:t>code_country</w:t>
            </w:r>
            <w:proofErr w:type="spellEnd"/>
            <w:r>
              <w:rPr>
                <w:rFonts w:ascii="Calibri" w:eastAsia="Times New Roman" w:hAnsi="Calibri" w:cs="Calibri"/>
                <w:color w:val="000000"/>
                <w:lang w:eastAsia="en-GB"/>
              </w:rPr>
              <w:t>,</w:t>
            </w:r>
            <w:r w:rsidRPr="00BA6D6E">
              <w:rPr>
                <w:rFonts w:ascii="Calibri" w:eastAsia="Times New Roman" w:hAnsi="Calibri" w:cs="Calibri"/>
                <w:color w:val="000000"/>
                <w:lang w:eastAsia="en-GB"/>
              </w:rPr>
              <w:t xml:space="preserve"> </w:t>
            </w:r>
            <w:proofErr w:type="spellStart"/>
            <w:r w:rsidRPr="00BA6D6E">
              <w:rPr>
                <w:rFonts w:ascii="Calibri" w:eastAsia="Times New Roman" w:hAnsi="Calibri" w:cs="Calibri"/>
                <w:color w:val="000000"/>
                <w:lang w:eastAsia="en-GB"/>
              </w:rPr>
              <w:t>code_plot</w:t>
            </w:r>
            <w:proofErr w:type="spellEnd"/>
            <w:r>
              <w:rPr>
                <w:rFonts w:ascii="Calibri" w:eastAsia="Times New Roman" w:hAnsi="Calibri" w:cs="Calibri"/>
                <w:color w:val="000000"/>
                <w:lang w:eastAsia="en-GB"/>
              </w:rPr>
              <w:t xml:space="preserve">, </w:t>
            </w:r>
            <w:proofErr w:type="spellStart"/>
            <w:r w:rsidRPr="00BA6D6E">
              <w:rPr>
                <w:rFonts w:ascii="Calibri" w:eastAsia="Times New Roman" w:hAnsi="Calibri" w:cs="Calibri"/>
                <w:color w:val="000000"/>
                <w:lang w:eastAsia="en-GB"/>
              </w:rPr>
              <w:t>survey_year</w:t>
            </w:r>
            <w:proofErr w:type="spellEnd"/>
          </w:p>
        </w:tc>
        <w:tc>
          <w:tcPr>
            <w:tcW w:w="7053" w:type="dxa"/>
          </w:tcPr>
          <w:p w14:paraId="465872A4" w14:textId="77777777" w:rsidR="00BA6D6E" w:rsidRDefault="00BA6D6E" w:rsidP="00065E5D">
            <w:pPr>
              <w:jc w:val="left"/>
              <w:cnfStyle w:val="000000100000" w:firstRow="0" w:lastRow="0" w:firstColumn="0" w:lastColumn="0" w:oddVBand="0" w:evenVBand="0" w:oddHBand="1" w:evenHBand="0" w:firstRowFirstColumn="0" w:firstRowLastColumn="0" w:lastRowFirstColumn="0" w:lastRowLastColumn="0"/>
            </w:pPr>
            <w:r>
              <w:t>CBMs are calculated per plot and year. These columns are used to identify plot-years. Country and plot codes can be chosen arbitrarily.</w:t>
            </w:r>
          </w:p>
        </w:tc>
      </w:tr>
      <w:tr w:rsidR="00BA6D6E" w14:paraId="2F8B69F2" w14:textId="77777777" w:rsidTr="009D5221">
        <w:tc>
          <w:tcPr>
            <w:cnfStyle w:val="001000000000" w:firstRow="0" w:lastRow="0" w:firstColumn="1" w:lastColumn="0" w:oddVBand="0" w:evenVBand="0" w:oddHBand="0" w:evenHBand="0" w:firstRowFirstColumn="0" w:firstRowLastColumn="0" w:lastRowFirstColumn="0" w:lastRowLastColumn="0"/>
            <w:tcW w:w="2235" w:type="dxa"/>
            <w:vAlign w:val="center"/>
          </w:tcPr>
          <w:p w14:paraId="1D566056" w14:textId="77777777" w:rsidR="00BA6D6E" w:rsidRPr="00BA6D6E" w:rsidRDefault="00BA6D6E" w:rsidP="009D5221">
            <w:pPr>
              <w:jc w:val="center"/>
              <w:rPr>
                <w:rFonts w:ascii="Calibri" w:eastAsia="Times New Roman" w:hAnsi="Calibri" w:cs="Calibri"/>
                <w:color w:val="000000"/>
                <w:lang w:eastAsia="en-GB"/>
              </w:rPr>
            </w:pPr>
            <w:proofErr w:type="spellStart"/>
            <w:r w:rsidRPr="00BA6D6E">
              <w:rPr>
                <w:rFonts w:ascii="Calibri" w:eastAsia="Times New Roman" w:hAnsi="Calibri" w:cs="Calibri"/>
                <w:color w:val="000000"/>
                <w:lang w:eastAsia="en-GB"/>
              </w:rPr>
              <w:t>SamplingType</w:t>
            </w:r>
            <w:proofErr w:type="spellEnd"/>
          </w:p>
        </w:tc>
        <w:tc>
          <w:tcPr>
            <w:tcW w:w="7053" w:type="dxa"/>
          </w:tcPr>
          <w:p w14:paraId="15BA84F5" w14:textId="77777777" w:rsidR="00BA6D6E" w:rsidRDefault="00BA6D6E" w:rsidP="00065E5D">
            <w:pPr>
              <w:jc w:val="left"/>
              <w:cnfStyle w:val="000000000000" w:firstRow="0" w:lastRow="0" w:firstColumn="0" w:lastColumn="0" w:oddVBand="0" w:evenVBand="0" w:oddHBand="0" w:evenHBand="0" w:firstRowFirstColumn="0" w:firstRowLastColumn="0" w:lastRowFirstColumn="0" w:lastRowLastColumn="0"/>
            </w:pPr>
            <w:r>
              <w:t xml:space="preserve">“UC” if the row contains deposition rates under canopy (throughfall + </w:t>
            </w:r>
            <w:proofErr w:type="spellStart"/>
            <w:r>
              <w:t>stemflow</w:t>
            </w:r>
            <w:proofErr w:type="spellEnd"/>
            <w:r>
              <w:t>) or “OF” if the row contains open field deposition rates</w:t>
            </w:r>
            <w:r w:rsidR="007010A2">
              <w:t>.</w:t>
            </w:r>
          </w:p>
        </w:tc>
      </w:tr>
      <w:tr w:rsidR="00BA6D6E" w14:paraId="41B31B07" w14:textId="77777777" w:rsidTr="009D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126C3292" w14:textId="77777777" w:rsidR="00BA6D6E" w:rsidRPr="00BA6D6E" w:rsidRDefault="00BA6D6E" w:rsidP="009D5221">
            <w:pPr>
              <w:jc w:val="center"/>
              <w:rPr>
                <w:rFonts w:ascii="Calibri" w:eastAsia="Times New Roman" w:hAnsi="Calibri" w:cs="Calibri"/>
                <w:color w:val="000000"/>
                <w:lang w:eastAsia="en-GB"/>
              </w:rPr>
            </w:pPr>
            <w:r w:rsidRPr="00BA6D6E">
              <w:rPr>
                <w:rFonts w:ascii="Calibri" w:eastAsia="Times New Roman" w:hAnsi="Calibri" w:cs="Calibri"/>
                <w:color w:val="000000"/>
                <w:lang w:eastAsia="en-GB"/>
              </w:rPr>
              <w:t>h,</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n_nh4,</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n_no3,</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mg,</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ca,</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k,</w:t>
            </w:r>
            <w:r w:rsidR="00065E5D">
              <w:rPr>
                <w:rFonts w:ascii="Calibri" w:eastAsia="Times New Roman" w:hAnsi="Calibri" w:cs="Calibri"/>
                <w:color w:val="000000"/>
                <w:lang w:eastAsia="en-GB"/>
              </w:rPr>
              <w:t xml:space="preserve"> </w:t>
            </w:r>
            <w:proofErr w:type="spellStart"/>
            <w:r w:rsidRPr="00BA6D6E">
              <w:rPr>
                <w:rFonts w:ascii="Calibri" w:eastAsia="Times New Roman" w:hAnsi="Calibri" w:cs="Calibri"/>
                <w:color w:val="000000"/>
                <w:lang w:eastAsia="en-GB"/>
              </w:rPr>
              <w:t>na</w:t>
            </w:r>
            <w:proofErr w:type="spellEnd"/>
            <w:r w:rsidRPr="00BA6D6E">
              <w:rPr>
                <w:rFonts w:ascii="Calibri" w:eastAsia="Times New Roman" w:hAnsi="Calibri" w:cs="Calibri"/>
                <w:color w:val="000000"/>
                <w:lang w:eastAsia="en-GB"/>
              </w:rPr>
              <w:t>,</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cl,</w:t>
            </w:r>
            <w:r w:rsidR="00065E5D">
              <w:rPr>
                <w:rFonts w:ascii="Calibri" w:eastAsia="Times New Roman" w:hAnsi="Calibri" w:cs="Calibri"/>
                <w:color w:val="000000"/>
                <w:lang w:eastAsia="en-GB"/>
              </w:rPr>
              <w:t xml:space="preserve"> </w:t>
            </w:r>
            <w:r w:rsidRPr="00BA6D6E">
              <w:rPr>
                <w:rFonts w:ascii="Calibri" w:eastAsia="Times New Roman" w:hAnsi="Calibri" w:cs="Calibri"/>
                <w:color w:val="000000"/>
                <w:lang w:eastAsia="en-GB"/>
              </w:rPr>
              <w:t>s_so4</w:t>
            </w:r>
          </w:p>
        </w:tc>
        <w:tc>
          <w:tcPr>
            <w:tcW w:w="7053" w:type="dxa"/>
          </w:tcPr>
          <w:p w14:paraId="5BDCD3B8" w14:textId="77777777" w:rsidR="00BA6D6E" w:rsidRDefault="00BA6D6E" w:rsidP="0028190E">
            <w:pPr>
              <w:jc w:val="left"/>
              <w:cnfStyle w:val="000000100000" w:firstRow="0" w:lastRow="0" w:firstColumn="0" w:lastColumn="0" w:oddVBand="0" w:evenVBand="0" w:oddHBand="1" w:evenHBand="0" w:firstRowFirstColumn="0" w:firstRowLastColumn="0" w:lastRowFirstColumn="0" w:lastRowLastColumn="0"/>
            </w:pPr>
            <w:r>
              <w:t xml:space="preserve">Annual gap-filled deposition rates of the corresponding substances </w:t>
            </w:r>
            <w:proofErr w:type="gramStart"/>
            <w:r>
              <w:t>in</w:t>
            </w:r>
            <w:r w:rsidR="0028190E">
              <w:t xml:space="preserve"> </w:t>
            </w:r>
            <w:proofErr w:type="gramEnd"/>
            <m:oMath>
              <m:r>
                <w:rPr>
                  <w:rFonts w:ascii="Cambria Math" w:hAnsi="Cambria Math"/>
                </w:rPr>
                <m:t xml:space="preserve">kg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t>
            </w:r>
            <w:proofErr w:type="gramStart"/>
            <w:r>
              <w:t>n_nh4</w:t>
            </w:r>
            <w:proofErr w:type="gramEnd"/>
            <w:r>
              <w:t xml:space="preserve"> and n_no3 refer to the mass of nitrogen and not to the mass of the nitrate and ammonium.</w:t>
            </w:r>
          </w:p>
        </w:tc>
      </w:tr>
      <w:tr w:rsidR="00BA6D6E" w14:paraId="368109E4" w14:textId="77777777" w:rsidTr="009D5221">
        <w:tc>
          <w:tcPr>
            <w:cnfStyle w:val="001000000000" w:firstRow="0" w:lastRow="0" w:firstColumn="1" w:lastColumn="0" w:oddVBand="0" w:evenVBand="0" w:oddHBand="0" w:evenHBand="0" w:firstRowFirstColumn="0" w:firstRowLastColumn="0" w:lastRowFirstColumn="0" w:lastRowLastColumn="0"/>
            <w:tcW w:w="2235" w:type="dxa"/>
            <w:vAlign w:val="center"/>
          </w:tcPr>
          <w:p w14:paraId="0F20A593" w14:textId="77777777" w:rsidR="00BA6D6E" w:rsidRDefault="00E51086" w:rsidP="009D5221">
            <w:pPr>
              <w:jc w:val="center"/>
            </w:pPr>
            <w:proofErr w:type="spellStart"/>
            <w:r w:rsidRPr="00E51086">
              <w:t>WeakAcids_MA</w:t>
            </w:r>
            <w:proofErr w:type="spellEnd"/>
          </w:p>
        </w:tc>
        <w:tc>
          <w:tcPr>
            <w:tcW w:w="7053" w:type="dxa"/>
          </w:tcPr>
          <w:p w14:paraId="727CBD8F" w14:textId="77777777" w:rsidR="00BA6D6E" w:rsidRDefault="00E51086" w:rsidP="006D4092">
            <w:pPr>
              <w:jc w:val="left"/>
              <w:cnfStyle w:val="000000000000" w:firstRow="0" w:lastRow="0" w:firstColumn="0" w:lastColumn="0" w:oddVBand="0" w:evenVBand="0" w:oddHBand="0" w:evenHBand="0" w:firstRowFirstColumn="0" w:firstRowLastColumn="0" w:lastRowFirstColumn="0" w:lastRowLastColumn="0"/>
            </w:pPr>
            <w:r>
              <w:t>Annual gap-filled deposition rates of weak acids</w:t>
            </w:r>
            <w:r w:rsidR="00065E5D">
              <w:t xml:space="preserve"> in</w:t>
            </w:r>
            <w:r w:rsidR="0028190E">
              <w:t xml:space="preserve"> </w:t>
            </w:r>
            <m:oMath>
              <m:r>
                <w:rPr>
                  <w:rFonts w:ascii="Cambria Math" w:hAnsi="Cambria Math"/>
                </w:rPr>
                <m:t xml:space="preserve">keq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065E5D">
              <w:t xml:space="preserve"> </w:t>
            </w:r>
            <w:r>
              <w:t xml:space="preserve">calculated according to measured alkalinity </w:t>
            </w:r>
            <w:r w:rsidR="00CE3FEE">
              <w:t>method</w:t>
            </w:r>
            <w:r w:rsidR="0028190E">
              <w:t>. T</w:t>
            </w:r>
            <w:r w:rsidR="00CE3FEE">
              <w:t>he concentration of we</w:t>
            </w:r>
            <w:r w:rsidR="00065E5D">
              <w:t>a</w:t>
            </w:r>
            <w:r w:rsidR="00CE3FEE">
              <w:t>k acids in a deposition sample can be calculated as</w:t>
            </w:r>
            <w:r w:rsidR="00065E5D">
              <w:br/>
            </w:r>
            <w:r w:rsidR="00CE3FEE">
              <w:t>[WA] = A</w:t>
            </w:r>
            <w:r w:rsidR="00CE3FEE" w:rsidRPr="00CE3FEE">
              <w:t xml:space="preserve">lkalinity + </w:t>
            </w:r>
            <w:r w:rsidR="00CE3FEE">
              <w:t>[</w:t>
            </w:r>
            <m:oMath>
              <m:sSup>
                <m:sSupPr>
                  <m:ctrlPr>
                    <w:rPr>
                      <w:rFonts w:ascii="Cambria Math" w:hAnsi="Cambria Math"/>
                      <w:i/>
                    </w:rPr>
                  </m:ctrlPr>
                </m:sSupPr>
                <m:e>
                  <m:r>
                    <w:rPr>
                      <w:rFonts w:ascii="Cambria Math" w:hAnsi="Cambria Math"/>
                    </w:rPr>
                    <m:t>H</m:t>
                  </m:r>
                </m:e>
                <m:sup>
                  <m:r>
                    <w:rPr>
                      <w:rFonts w:ascii="Cambria Math" w:hAnsi="Cambria Math"/>
                    </w:rPr>
                    <m:t>+</m:t>
                  </m:r>
                </m:sup>
              </m:sSup>
            </m:oMath>
            <w:r w:rsidR="00CE3FEE">
              <w:t>]</w:t>
            </w:r>
            <w:r w:rsidR="00CE3FEE" w:rsidRPr="00CE3FEE">
              <w:t xml:space="preserve"> </w:t>
            </w:r>
            <w:r w:rsidR="00CE3FEE">
              <w:t>–</w:t>
            </w:r>
            <w:r w:rsidR="00CE3FEE" w:rsidRPr="00CE3FEE">
              <w:t xml:space="preserve"> </w:t>
            </w:r>
            <w:r w:rsidR="0063178D">
              <w:t>[</w:t>
            </w:r>
            <m:oMath>
              <m:sSup>
                <m:sSupPr>
                  <m:ctrlPr>
                    <w:rPr>
                      <w:rFonts w:ascii="Cambria Math" w:hAnsi="Cambria Math"/>
                      <w:i/>
                    </w:rPr>
                  </m:ctrlPr>
                </m:sSupPr>
                <m:e>
                  <m:r>
                    <w:rPr>
                      <w:rFonts w:ascii="Cambria Math" w:hAnsi="Cambria Math"/>
                    </w:rPr>
                    <m:t>OH</m:t>
                  </m:r>
                </m:e>
                <m:sup>
                  <m:r>
                    <w:rPr>
                      <w:rFonts w:ascii="Cambria Math" w:hAnsi="Cambria Math"/>
                    </w:rPr>
                    <m:t>-</m:t>
                  </m:r>
                </m:sup>
              </m:sSup>
            </m:oMath>
            <w:r w:rsidR="0063178D">
              <w:t>]</w:t>
            </w:r>
            <w:r w:rsidR="006C23D3">
              <w:t xml:space="preserve"> </w:t>
            </w:r>
            <w:r w:rsidR="00065E5D">
              <w:fldChar w:fldCharType="begin"/>
            </w:r>
            <w:r w:rsidR="00065E5D">
              <w:instrText xml:space="preserve"> ADDIN ZOTERO_ITEM CSL_CITATION {"citationID":"2tXTMY19","properties":{"formattedCitation":"(Marchetto et al., 2017)","plainCitation":"(Marchetto et al., 2017)","noteIndex":0},"citationItems":[{"id":2542,"uris":["http://zotero.org/users/3182202/items/3DRJWKGH"],"uri":["http://zotero.org/users/3182202/items/3DRJWKGH"],"itemData":{"id":2542,"type":"paper-conference","title":"Organic acids in deposition","publisher-place":"Zagreb","event":"ICP Forests Conbine expert panel meeting","event-place":"Zagreb","author":[{"family":"Marchetto","given":"Aldo"},{"family":"Koenig","given":"Nils"},{"family":"Mosello","given":"Rosario"}],"issued":{"date-parts":[["2017"]]}}}],"schema":"https://github.com/citation-style-language/schema/raw/master/csl-citation.json"} </w:instrText>
            </w:r>
            <w:r w:rsidR="00065E5D">
              <w:fldChar w:fldCharType="separate"/>
            </w:r>
            <w:r w:rsidR="00065E5D" w:rsidRPr="00F537EF">
              <w:rPr>
                <w:rFonts w:ascii="Calibri" w:hAnsi="Calibri" w:cs="Calibri"/>
              </w:rPr>
              <w:t>(Marchetto et al., 2017)</w:t>
            </w:r>
            <w:r w:rsidR="00065E5D">
              <w:fldChar w:fldCharType="end"/>
            </w:r>
            <w:r w:rsidR="00065E5D">
              <w:t>. See</w:t>
            </w:r>
            <w:r w:rsidR="006D4092">
              <w:t xml:space="preserve"> section </w:t>
            </w:r>
            <w:hyperlink w:anchor="_Parameters" w:history="1">
              <w:r w:rsidR="006D4092" w:rsidRPr="006D4092">
                <w:rPr>
                  <w:rStyle w:val="Hyperlink"/>
                </w:rPr>
                <w:t>Parameters</w:t>
              </w:r>
            </w:hyperlink>
            <w:r w:rsidR="00065E5D">
              <w:t xml:space="preserve"> for other options if annual deposition</w:t>
            </w:r>
            <w:r w:rsidR="007010A2">
              <w:t xml:space="preserve"> rates</w:t>
            </w:r>
            <w:r w:rsidR="00065E5D">
              <w:t xml:space="preserve"> according to the measured alkalinity method are not available.</w:t>
            </w:r>
          </w:p>
        </w:tc>
      </w:tr>
      <w:tr w:rsidR="00065E5D" w14:paraId="3EB78741" w14:textId="77777777" w:rsidTr="009D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0F653BE2" w14:textId="77777777" w:rsidR="00065E5D" w:rsidRPr="00E51086" w:rsidRDefault="00065E5D" w:rsidP="009D5221">
            <w:pPr>
              <w:jc w:val="center"/>
            </w:pPr>
            <w:proofErr w:type="spellStart"/>
            <w:r w:rsidRPr="00BA6D6E">
              <w:rPr>
                <w:rFonts w:ascii="Calibri" w:eastAsia="Times New Roman" w:hAnsi="Calibri" w:cs="Calibri"/>
                <w:color w:val="000000"/>
                <w:lang w:eastAsia="en-GB"/>
              </w:rPr>
              <w:t>n_org</w:t>
            </w:r>
            <w:proofErr w:type="spellEnd"/>
          </w:p>
        </w:tc>
        <w:tc>
          <w:tcPr>
            <w:tcW w:w="7053" w:type="dxa"/>
          </w:tcPr>
          <w:p w14:paraId="39B70E97" w14:textId="77777777" w:rsidR="00065E5D" w:rsidRDefault="00065E5D" w:rsidP="006D4092">
            <w:pPr>
              <w:jc w:val="left"/>
              <w:cnfStyle w:val="000000100000" w:firstRow="0" w:lastRow="0" w:firstColumn="0" w:lastColumn="0" w:oddVBand="0" w:evenVBand="0" w:oddHBand="1" w:evenHBand="0" w:firstRowFirstColumn="0" w:firstRowLastColumn="0" w:lastRowFirstColumn="0" w:lastRowLastColumn="0"/>
            </w:pPr>
            <w:r>
              <w:t xml:space="preserve">Annual gap-filled deposition rates of organic N </w:t>
            </w:r>
            <w:proofErr w:type="gramStart"/>
            <w:r>
              <w:t>in</w:t>
            </w:r>
            <w:r w:rsidR="00F513FE">
              <w:t xml:space="preserve"> </w:t>
            </w:r>
            <w:proofErr w:type="gramEnd"/>
            <m:oMath>
              <m:r>
                <w:rPr>
                  <w:rFonts w:ascii="Cambria Math" w:hAnsi="Cambria Math"/>
                </w:rPr>
                <m:t xml:space="preserve">kg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Not required for most CBM calculations / only required for specific output quantities. Set to zero if you are not interested in these output quantities. </w:t>
            </w:r>
          </w:p>
        </w:tc>
      </w:tr>
    </w:tbl>
    <w:p w14:paraId="21CC9EA2" w14:textId="77777777" w:rsidR="00433760" w:rsidRDefault="00433760" w:rsidP="00433760"/>
    <w:p w14:paraId="41EE7469" w14:textId="77777777" w:rsidR="00B73E20" w:rsidRDefault="001E4385" w:rsidP="0055690B">
      <w:pPr>
        <w:pStyle w:val="berschrift2"/>
      </w:pPr>
      <w:bookmarkStart w:id="9" w:name="_Toc3809692"/>
      <w:r w:rsidRPr="0055690B">
        <w:t>Documentation.</w:t>
      </w:r>
      <w:r w:rsidR="007010A2">
        <w:t>pdf</w:t>
      </w:r>
      <w:bookmarkEnd w:id="9"/>
    </w:p>
    <w:p w14:paraId="73F4A586" w14:textId="77777777" w:rsidR="00341637" w:rsidRDefault="00341637" w:rsidP="00341637">
      <w:r>
        <w:t>This documentation.</w:t>
      </w:r>
    </w:p>
    <w:p w14:paraId="0B7F0D87" w14:textId="77777777" w:rsidR="00943425" w:rsidRPr="00341637" w:rsidRDefault="00943425" w:rsidP="00341637"/>
    <w:p w14:paraId="2436B3A9" w14:textId="77777777" w:rsidR="0055690B" w:rsidRDefault="0055690B" w:rsidP="0055690B">
      <w:pPr>
        <w:pStyle w:val="berschrift2"/>
      </w:pPr>
      <w:bookmarkStart w:id="10" w:name="_Toc3809693"/>
      <w:proofErr w:type="spellStart"/>
      <w:r w:rsidRPr="0055690B">
        <w:t>CalculateCBMs.R</w:t>
      </w:r>
      <w:bookmarkEnd w:id="10"/>
      <w:proofErr w:type="spellEnd"/>
    </w:p>
    <w:p w14:paraId="61971609" w14:textId="77777777" w:rsidR="0055690B" w:rsidRDefault="0055690B" w:rsidP="0055690B">
      <w:r>
        <w:t xml:space="preserve">This script implements </w:t>
      </w:r>
      <w:r w:rsidR="006D4092">
        <w:t xml:space="preserve">some </w:t>
      </w:r>
      <w:r>
        <w:t xml:space="preserve">canopy budget models as </w:t>
      </w:r>
      <w:proofErr w:type="gramStart"/>
      <w:r>
        <w:t>a</w:t>
      </w:r>
      <w:proofErr w:type="gramEnd"/>
      <w:r>
        <w:t xml:space="preserve"> R-function. </w:t>
      </w:r>
    </w:p>
    <w:p w14:paraId="7C354795" w14:textId="77777777" w:rsidR="0055690B" w:rsidRDefault="001E4385" w:rsidP="001E4385">
      <w:pPr>
        <w:pStyle w:val="berschrift3"/>
      </w:pPr>
      <w:bookmarkStart w:id="11" w:name="_Parameters"/>
      <w:bookmarkStart w:id="12" w:name="_Ref3455751"/>
      <w:bookmarkStart w:id="13" w:name="_Toc3809694"/>
      <w:bookmarkEnd w:id="11"/>
      <w:r>
        <w:t>Parameters</w:t>
      </w:r>
      <w:bookmarkEnd w:id="12"/>
      <w:bookmarkEnd w:id="13"/>
    </w:p>
    <w:p w14:paraId="23082A0C" w14:textId="77777777" w:rsidR="00C258AF" w:rsidRDefault="0018328F" w:rsidP="0055690B">
      <w:pPr>
        <w:pStyle w:val="Listenabsatz"/>
        <w:numPr>
          <w:ilvl w:val="0"/>
          <w:numId w:val="3"/>
        </w:numPr>
      </w:pPr>
      <w:proofErr w:type="spellStart"/>
      <w:r w:rsidRPr="00A96CE8">
        <w:rPr>
          <w:u w:val="single"/>
        </w:rPr>
        <w:t>AnnualDepositionRates</w:t>
      </w:r>
      <w:proofErr w:type="spellEnd"/>
      <w:r>
        <w:t xml:space="preserve">: A data frame representing </w:t>
      </w:r>
      <w:r w:rsidR="00C258AF">
        <w:t xml:space="preserve">the annual deposition rates </w:t>
      </w:r>
      <w:r w:rsidR="00FA58AD">
        <w:t>UC and OF</w:t>
      </w:r>
      <w:r w:rsidR="00C258AF">
        <w:t xml:space="preserve"> per plot and year. See</w:t>
      </w:r>
      <w:r w:rsidR="006D4092">
        <w:t xml:space="preserve"> section </w:t>
      </w:r>
      <w:hyperlink w:anchor="_DemoData.csv" w:history="1">
        <w:r w:rsidR="006D4092" w:rsidRPr="006D4092">
          <w:rPr>
            <w:rStyle w:val="Hyperlink"/>
          </w:rPr>
          <w:t>DemoData.csv</w:t>
        </w:r>
      </w:hyperlink>
      <w:r w:rsidR="006D4092">
        <w:t xml:space="preserve"> f</w:t>
      </w:r>
      <w:r w:rsidR="00C258AF">
        <w:t>or more information</w:t>
      </w:r>
      <w:r w:rsidR="00A96CE8">
        <w:t>.</w:t>
      </w:r>
    </w:p>
    <w:p w14:paraId="0B41DF36" w14:textId="77777777" w:rsidR="00A96CE8" w:rsidRDefault="00C258AF" w:rsidP="0055690B">
      <w:pPr>
        <w:pStyle w:val="Listenabsatz"/>
        <w:numPr>
          <w:ilvl w:val="0"/>
          <w:numId w:val="3"/>
        </w:numPr>
      </w:pPr>
      <w:proofErr w:type="spellStart"/>
      <w:r w:rsidRPr="00A96CE8">
        <w:rPr>
          <w:u w:val="single"/>
        </w:rPr>
        <w:t>TracerSubstance</w:t>
      </w:r>
      <w:proofErr w:type="spellEnd"/>
      <w:r>
        <w:t>:</w:t>
      </w:r>
      <w:r w:rsidR="00AD5AAD">
        <w:t xml:space="preserve"> Tracer substance to estimate particulate </w:t>
      </w:r>
      <w:r w:rsidR="00A96CE8">
        <w:t>dry</w:t>
      </w:r>
      <w:r w:rsidR="00AD5AAD">
        <w:t xml:space="preserve"> deposition</w:t>
      </w:r>
      <w:r w:rsidR="00A96CE8">
        <w:t xml:space="preserve"> for other substances</w:t>
      </w:r>
      <w:r w:rsidR="00AD5AAD">
        <w:t xml:space="preserve">. One of </w:t>
      </w:r>
      <w:r w:rsidR="00AD5AAD" w:rsidRPr="00AD5AAD">
        <w:t>"Na",</w:t>
      </w:r>
      <w:r w:rsidR="00AD5AAD">
        <w:t xml:space="preserve"> </w:t>
      </w:r>
      <w:r w:rsidR="00AD5AAD" w:rsidRPr="00AD5AAD">
        <w:t>"S_SO4"</w:t>
      </w:r>
      <w:r w:rsidR="00AD5AAD">
        <w:t xml:space="preserve"> or </w:t>
      </w:r>
      <w:r w:rsidR="00AD5AAD" w:rsidRPr="00AD5AAD">
        <w:t>"Cl"</w:t>
      </w:r>
      <w:r w:rsidR="00AD5AAD">
        <w:t>. Sodium is t</w:t>
      </w:r>
      <w:r w:rsidR="00A96CE8">
        <w:t>he most common tracer substance.</w:t>
      </w:r>
    </w:p>
    <w:p w14:paraId="791CCDB7" w14:textId="77777777" w:rsidR="00A96CE8" w:rsidRDefault="00A96CE8" w:rsidP="0055690B">
      <w:pPr>
        <w:pStyle w:val="Listenabsatz"/>
        <w:numPr>
          <w:ilvl w:val="0"/>
          <w:numId w:val="3"/>
        </w:numPr>
      </w:pPr>
      <w:proofErr w:type="spellStart"/>
      <w:r w:rsidRPr="00A96CE8">
        <w:rPr>
          <w:u w:val="single"/>
        </w:rPr>
        <w:t>WA_DD_rel_WA_</w:t>
      </w:r>
      <w:proofErr w:type="gramStart"/>
      <w:r w:rsidRPr="00A96CE8">
        <w:rPr>
          <w:u w:val="single"/>
        </w:rPr>
        <w:t>OF</w:t>
      </w:r>
      <w:proofErr w:type="spellEnd"/>
      <w:r>
        <w:t xml:space="preserve"> :</w:t>
      </w:r>
      <w:proofErr w:type="gramEnd"/>
      <w:r>
        <w:t xml:space="preserve"> </w:t>
      </w:r>
      <w:r w:rsidR="00244746">
        <w:t xml:space="preserve">Only relevant for CBMs </w:t>
      </w:r>
      <w:r w:rsidR="00B73E20">
        <w:t xml:space="preserve">D95 and V01. </w:t>
      </w:r>
      <w:r>
        <w:t>Dry deposition of weak acids as a proportion of open field deposition of weak acids.</w:t>
      </w:r>
      <w:r w:rsidRPr="00A96CE8">
        <w:t xml:space="preserve"> </w:t>
      </w:r>
      <w:r w:rsidR="00B73E20">
        <w:t xml:space="preserve">D95 </w:t>
      </w:r>
      <w:r>
        <w:t>and</w:t>
      </w:r>
      <w:r w:rsidR="00B73E20">
        <w:t xml:space="preserve"> V01 </w:t>
      </w:r>
      <w:r>
        <w:t xml:space="preserve">assume </w:t>
      </w:r>
      <w:r w:rsidR="0085327D">
        <w:t xml:space="preserve">1:1 ratio </w:t>
      </w:r>
      <w:r w:rsidRPr="00A96CE8">
        <w:t>(</w:t>
      </w:r>
      <w:proofErr w:type="spellStart"/>
      <w:r w:rsidRPr="00A96CE8">
        <w:t>WA_DD_rel_WA_OF</w:t>
      </w:r>
      <w:proofErr w:type="spellEnd"/>
      <w:r w:rsidRPr="00A96CE8">
        <w:t xml:space="preserve"> = 1)</w:t>
      </w:r>
      <w:r>
        <w:t>.</w:t>
      </w:r>
    </w:p>
    <w:p w14:paraId="610CE109" w14:textId="7096142B" w:rsidR="00A96CE8" w:rsidRDefault="00A96CE8" w:rsidP="0055690B">
      <w:pPr>
        <w:pStyle w:val="Listenabsatz"/>
        <w:numPr>
          <w:ilvl w:val="0"/>
          <w:numId w:val="3"/>
        </w:numPr>
      </w:pPr>
      <w:r w:rsidRPr="00902DAF">
        <w:rPr>
          <w:u w:val="single"/>
        </w:rPr>
        <w:t>Uptake_efficiency_H_vs_NH4</w:t>
      </w:r>
      <w:r>
        <w:t xml:space="preserve">: </w:t>
      </w:r>
      <w:r w:rsidR="00244746">
        <w:t xml:space="preserve">Only relevant for CBMs </w:t>
      </w:r>
      <w:r w:rsidR="00B73E20">
        <w:t xml:space="preserve">D95 and V01. </w:t>
      </w:r>
      <w:r w:rsidRPr="00A96CE8">
        <w:t>Canopy uptake efficiency of</w:t>
      </w:r>
      <w:r w:rsidR="00025BE3">
        <w:t xml:space="preserve"> </w:t>
      </w:r>
      <m:oMath>
        <m:sSup>
          <m:sSupPr>
            <m:ctrlPr>
              <w:rPr>
                <w:rFonts w:ascii="Cambria Math" w:hAnsi="Cambria Math"/>
                <w:i/>
              </w:rPr>
            </m:ctrlPr>
          </m:sSupPr>
          <m:e>
            <m:r>
              <w:rPr>
                <w:rFonts w:ascii="Cambria Math" w:hAnsi="Cambria Math"/>
              </w:rPr>
              <m:t>H</m:t>
            </m:r>
          </m:e>
          <m:sup>
            <m:r>
              <w:rPr>
                <w:rFonts w:ascii="Cambria Math" w:hAnsi="Cambria Math"/>
              </w:rPr>
              <m:t>+</m:t>
            </m:r>
          </m:sup>
        </m:sSup>
      </m:oMath>
      <w:r w:rsidRPr="00A96CE8">
        <w:t xml:space="preserve"> as a proportion of the canopy uptake effic</w:t>
      </w:r>
      <w:r w:rsidR="007254EF">
        <w:t>i</w:t>
      </w:r>
      <w:r w:rsidRPr="00A96CE8">
        <w:t xml:space="preserve">ency </w:t>
      </w:r>
      <w:proofErr w:type="gramStart"/>
      <w:r w:rsidRPr="00A96CE8">
        <w:t>of</w:t>
      </w:r>
      <w:r w:rsidR="006F2EA6">
        <w:t xml:space="preserve"> </w:t>
      </w:r>
      <w:proofErr w:type="gramEnd"/>
      <m:oMath>
        <m:sSubSup>
          <m:sSubSupPr>
            <m:ctrlPr>
              <w:rPr>
                <w:rFonts w:ascii="Cambria Math" w:hAnsi="Cambria Math"/>
                <w:i/>
              </w:rPr>
            </m:ctrlPr>
          </m:sSubSupPr>
          <m:e>
            <m:r>
              <w:rPr>
                <w:rFonts w:ascii="Cambria Math" w:hAnsi="Cambria Math"/>
              </w:rPr>
              <m:t>NH</m:t>
            </m:r>
          </m:e>
          <m:sub>
            <m:r>
              <w:rPr>
                <w:rFonts w:ascii="Cambria Math" w:hAnsi="Cambria Math"/>
              </w:rPr>
              <m:t>4</m:t>
            </m:r>
          </m:sub>
          <m:sup>
            <m:r>
              <w:rPr>
                <w:rFonts w:ascii="Cambria Math" w:hAnsi="Cambria Math"/>
              </w:rPr>
              <m:t>+</m:t>
            </m:r>
          </m:sup>
        </m:sSubSup>
      </m:oMath>
      <w:r w:rsidRPr="00A96CE8">
        <w:rPr>
          <w:rFonts w:eastAsiaTheme="minorEastAsia"/>
        </w:rPr>
        <w:t xml:space="preserve">. </w:t>
      </w:r>
      <w:r w:rsidR="00B73E20">
        <w:t>D95 and V01</w:t>
      </w:r>
      <w:r>
        <w:t xml:space="preserve"> assume a value of 6.</w:t>
      </w:r>
    </w:p>
    <w:p w14:paraId="46220457" w14:textId="77777777" w:rsidR="00902DAF" w:rsidRDefault="0055690B" w:rsidP="0055690B">
      <w:pPr>
        <w:pStyle w:val="Listenabsatz"/>
        <w:numPr>
          <w:ilvl w:val="0"/>
          <w:numId w:val="3"/>
        </w:numPr>
      </w:pPr>
      <w:r w:rsidRPr="00902DAF">
        <w:rPr>
          <w:u w:val="single"/>
        </w:rPr>
        <w:t>Uptake_efficienc</w:t>
      </w:r>
      <w:r w:rsidR="00B73E20" w:rsidRPr="00902DAF">
        <w:rPr>
          <w:u w:val="single"/>
        </w:rPr>
        <w:t>y_NH4_vs_NO3</w:t>
      </w:r>
      <w:r w:rsidR="00244746">
        <w:t xml:space="preserve">: Only relevant for CBM </w:t>
      </w:r>
      <w:r w:rsidR="00B73E20">
        <w:t>V01.</w:t>
      </w:r>
      <w:r w:rsidR="00902DAF" w:rsidRPr="00902DAF">
        <w:t xml:space="preserve"> </w:t>
      </w:r>
      <w:r w:rsidR="00902DAF" w:rsidRPr="00A96CE8">
        <w:t>Canopy uptake efficiency of</w:t>
      </w:r>
      <w:r w:rsidR="00902DAF">
        <w:t xml:space="preserve"> </w:t>
      </w:r>
      <m:oMath>
        <m:sSubSup>
          <m:sSubSupPr>
            <m:ctrlPr>
              <w:rPr>
                <w:rFonts w:ascii="Cambria Math" w:hAnsi="Cambria Math"/>
                <w:i/>
              </w:rPr>
            </m:ctrlPr>
          </m:sSubSupPr>
          <m:e>
            <m:r>
              <w:rPr>
                <w:rFonts w:ascii="Cambria Math" w:hAnsi="Cambria Math"/>
              </w:rPr>
              <m:t>NH</m:t>
            </m:r>
          </m:e>
          <m:sub>
            <m:r>
              <w:rPr>
                <w:rFonts w:ascii="Cambria Math" w:hAnsi="Cambria Math"/>
              </w:rPr>
              <m:t>4</m:t>
            </m:r>
          </m:sub>
          <m:sup>
            <m:r>
              <w:rPr>
                <w:rFonts w:ascii="Cambria Math" w:hAnsi="Cambria Math"/>
              </w:rPr>
              <m:t>+</m:t>
            </m:r>
          </m:sup>
        </m:sSubSup>
        <m:r>
          <w:rPr>
            <w:rFonts w:ascii="Cambria Math" w:hAnsi="Cambria Math"/>
          </w:rPr>
          <m:t xml:space="preserve"> </m:t>
        </m:r>
      </m:oMath>
      <w:r w:rsidR="00902DAF" w:rsidRPr="00A96CE8">
        <w:t>as a proportion of the canopy uptake effic</w:t>
      </w:r>
      <w:r w:rsidR="00902DAF">
        <w:t>i</w:t>
      </w:r>
      <w:r w:rsidR="00902DAF" w:rsidRPr="00A96CE8">
        <w:t xml:space="preserve">ency </w:t>
      </w:r>
      <w:proofErr w:type="gramStart"/>
      <w:r w:rsidR="00902DAF" w:rsidRPr="00A96CE8">
        <w:t>of</w:t>
      </w:r>
      <w:r w:rsidR="00902DAF">
        <w:t xml:space="preserve"> </w:t>
      </w:r>
      <w:proofErr w:type="gramEnd"/>
      <m:oMath>
        <m:sSubSup>
          <m:sSubSupPr>
            <m:ctrlPr>
              <w:rPr>
                <w:rFonts w:ascii="Cambria Math" w:hAnsi="Cambria Math"/>
                <w:i/>
              </w:rPr>
            </m:ctrlPr>
          </m:sSubSupPr>
          <m:e>
            <m:r>
              <w:rPr>
                <w:rFonts w:ascii="Cambria Math" w:hAnsi="Cambria Math"/>
              </w:rPr>
              <m:t>NO</m:t>
            </m:r>
          </m:e>
          <m:sub>
            <m:r>
              <w:rPr>
                <w:rFonts w:ascii="Cambria Math" w:hAnsi="Cambria Math"/>
              </w:rPr>
              <m:t>3</m:t>
            </m:r>
          </m:sub>
          <m:sup>
            <m:r>
              <w:rPr>
                <w:rFonts w:ascii="Cambria Math" w:hAnsi="Cambria Math"/>
              </w:rPr>
              <m:t>-</m:t>
            </m:r>
          </m:sup>
        </m:sSubSup>
      </m:oMath>
      <w:r w:rsidR="00902DAF" w:rsidRPr="00A96CE8">
        <w:rPr>
          <w:rFonts w:eastAsiaTheme="minorEastAsia"/>
        </w:rPr>
        <w:t xml:space="preserve">. </w:t>
      </w:r>
      <w:r w:rsidR="00902DAF">
        <w:t>V01 assume a value of 6.</w:t>
      </w:r>
    </w:p>
    <w:p w14:paraId="220D50EE" w14:textId="77777777" w:rsidR="0055690B" w:rsidRPr="00044D9D" w:rsidRDefault="0055690B" w:rsidP="0055690B">
      <w:pPr>
        <w:pStyle w:val="Listenabsatz"/>
        <w:numPr>
          <w:ilvl w:val="0"/>
          <w:numId w:val="3"/>
        </w:numPr>
      </w:pPr>
      <w:proofErr w:type="spellStart"/>
      <w:r w:rsidRPr="00902DAF">
        <w:rPr>
          <w:u w:val="single"/>
        </w:rPr>
        <w:t>ApplyWetOnlyCorretion</w:t>
      </w:r>
      <w:proofErr w:type="spellEnd"/>
      <w:r w:rsidR="00902DAF">
        <w:t>: Define whether to apply wet-only correction to bulk deposition rates (“yes” or “no”).</w:t>
      </w:r>
      <w:r w:rsidR="00CB2179">
        <w:t xml:space="preserve"> The implemented correction factors have been established based on parallel measurements of wet-only and bulk deposition in Germany </w:t>
      </w:r>
      <w:r w:rsidR="00CB2179">
        <w:fldChar w:fldCharType="begin"/>
      </w:r>
      <w:r w:rsidR="00CB2179">
        <w:instrText xml:space="preserve"> ADDIN ZOTERO_ITEM CSL_CITATION {"citationID":"O6FXio2d","properties":{"formattedCitation":"(Gauger et al., 2008)","plainCitation":"(Gauger et al., 2008)","noteIndex":0},"citationItems":[{"id":498,"uris":["http://zotero.org/users/3182202/items/SD3TF5KK"],"uri":["http://zotero.org/users/3182202/items/SD3TF5KK"],"itemData":{"id":498,"type":"report","title":"National Implementation of the UNECE Convention on Long-range Transboundary Air Pollution (Effects) - Part 1: Deposition Loads: Methods, modelling and mapping results, trends","publisher":"Bundesforschungsanstalt für Landwirtschaft Institut für Agrarökologie","abstract":"Nationale Umsetzung UNECE-Luftreinhaltekonvention (Wirkung). Abschlussbericht zum UFOPLAN-Vorhaben FKZ 204 63 252. Im Auftrag des Umweltbundesamtes, gefördert vom Bundesministerium f. Umwelt, Naturschutz und Reaktorsicherheit. Dessau-Rosslau.","author":[{"family":"Gauger","given":"Thomas"},{"family":"Haenel","given":"Hans-Dieter"},{"family":"Rösemann","given":"Claus"},{"family":"Dämmgen","given":"Ulrich"},{"family":"Bleeker","given":"Albert"},{"family":"Erisman","given":"Jan Willem"},{"family":"Vermeulen","given":"Alex T."},{"family":"Schaap","given":"Martijn"},{"family":"Timmermanns","given":"R.M.A."},{"family":"Builtjes","given":"Peter J.H."},{"family":"Duyzer","given":"Jan H."}],"issued":{"date-parts":[["2008"]]}}}],"schema":"https://github.com/citation-style-language/schema/raw/master/csl-citation.json"} </w:instrText>
      </w:r>
      <w:r w:rsidR="00CB2179">
        <w:fldChar w:fldCharType="separate"/>
      </w:r>
      <w:r w:rsidR="00CB2179" w:rsidRPr="00CB2179">
        <w:rPr>
          <w:rFonts w:ascii="Calibri" w:hAnsi="Calibri" w:cs="Calibri"/>
        </w:rPr>
        <w:t>(Gauger et al., 2008)</w:t>
      </w:r>
      <w:r w:rsidR="00CB2179">
        <w:fldChar w:fldCharType="end"/>
      </w:r>
      <w:r w:rsidR="00CB2179">
        <w:t xml:space="preserve">. They range between 0.62 for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CB2179">
        <w:t xml:space="preserve"> and</w:t>
      </w:r>
      <w:r w:rsidR="00044D9D">
        <w:t xml:space="preserve"> 0.95 </w:t>
      </w:r>
      <w:proofErr w:type="gramStart"/>
      <w:r w:rsidR="00044D9D">
        <w:t>for</w:t>
      </w:r>
      <w:r w:rsidR="00CB2179">
        <w:t xml:space="preserve"> </w:t>
      </w:r>
      <w:proofErr w:type="gramEnd"/>
      <m:oMath>
        <m:sSubSup>
          <m:sSubSupPr>
            <m:ctrlPr>
              <w:rPr>
                <w:rFonts w:ascii="Cambria Math" w:hAnsi="Cambria Math"/>
                <w:i/>
              </w:rPr>
            </m:ctrlPr>
          </m:sSubSupPr>
          <m:e>
            <m:r>
              <w:rPr>
                <w:rFonts w:ascii="Cambria Math" w:hAnsi="Cambria Math"/>
              </w:rPr>
              <m:t>NH</m:t>
            </m:r>
          </m:e>
          <m:sub>
            <m:r>
              <w:rPr>
                <w:rFonts w:ascii="Cambria Math" w:hAnsi="Cambria Math"/>
              </w:rPr>
              <m:t>4</m:t>
            </m:r>
          </m:sub>
          <m:sup>
            <m:r>
              <w:rPr>
                <w:rFonts w:ascii="Cambria Math" w:hAnsi="Cambria Math"/>
              </w:rPr>
              <m:t>+</m:t>
            </m:r>
          </m:sup>
        </m:sSubSup>
      </m:oMath>
      <w:r w:rsidR="00044D9D" w:rsidRPr="00A96CE8">
        <w:rPr>
          <w:rFonts w:eastAsiaTheme="minorEastAsia"/>
        </w:rPr>
        <w:t>.</w:t>
      </w:r>
    </w:p>
    <w:p w14:paraId="73E66D56" w14:textId="29711DFC" w:rsidR="00F537EF" w:rsidRDefault="00044D9D" w:rsidP="008371E6">
      <w:pPr>
        <w:pStyle w:val="Listenabsatz"/>
        <w:numPr>
          <w:ilvl w:val="0"/>
          <w:numId w:val="3"/>
        </w:numPr>
      </w:pPr>
      <w:proofErr w:type="spellStart"/>
      <w:r w:rsidRPr="0099570B">
        <w:rPr>
          <w:u w:val="single"/>
        </w:rPr>
        <w:lastRenderedPageBreak/>
        <w:t>WeakAcidGapFilling</w:t>
      </w:r>
      <w:proofErr w:type="spellEnd"/>
      <w:r>
        <w:t>:</w:t>
      </w:r>
      <w:r w:rsidR="00FA58AD" w:rsidRPr="00FA58AD">
        <w:t xml:space="preserve"> </w:t>
      </w:r>
      <w:r w:rsidR="0085327D">
        <w:t xml:space="preserve">Only relevant for CBMs </w:t>
      </w:r>
      <w:r w:rsidR="00FA58AD">
        <w:t>D95 and V01.</w:t>
      </w:r>
      <w:r w:rsidR="008371E6">
        <w:t xml:space="preserve"> Defines how missing values in the column “</w:t>
      </w:r>
      <w:proofErr w:type="spellStart"/>
      <w:r w:rsidR="008371E6" w:rsidRPr="008371E6">
        <w:t>WeakAcids_MA</w:t>
      </w:r>
      <w:proofErr w:type="spellEnd"/>
      <w:r w:rsidR="008371E6">
        <w:t xml:space="preserve">” in the </w:t>
      </w:r>
      <w:r w:rsidR="00473DF6">
        <w:t>“</w:t>
      </w:r>
      <w:proofErr w:type="spellStart"/>
      <w:r w:rsidR="008371E6" w:rsidRPr="008371E6">
        <w:t>AnnualDepositionRates</w:t>
      </w:r>
      <w:proofErr w:type="spellEnd"/>
      <w:r w:rsidR="008371E6">
        <w:t xml:space="preserve"> </w:t>
      </w:r>
      <w:proofErr w:type="gramStart"/>
      <w:r w:rsidR="00473DF6">
        <w:t>“</w:t>
      </w:r>
      <w:r w:rsidR="008371E6">
        <w:t xml:space="preserve"> input</w:t>
      </w:r>
      <w:proofErr w:type="gramEnd"/>
      <w:r w:rsidR="008371E6">
        <w:t xml:space="preserve"> </w:t>
      </w:r>
      <w:proofErr w:type="spellStart"/>
      <w:r w:rsidR="008371E6">
        <w:t>dataframe</w:t>
      </w:r>
      <w:proofErr w:type="spellEnd"/>
      <w:r w:rsidR="008371E6">
        <w:t xml:space="preserve"> are treated. Set to “none” </w:t>
      </w:r>
      <w:r w:rsidR="009C0E94">
        <w:t xml:space="preserve">to propagate missing values through all calculations (resulting </w:t>
      </w:r>
      <w:r w:rsidR="00473DF6">
        <w:t>for</w:t>
      </w:r>
      <w:r w:rsidR="009C0E94">
        <w:t xml:space="preserve"> example in missing values for total nitrogen deposition rates). Set to “CB” if missing values should be replaced by calculations of the weak acid deposition rates according to the charge balance method</w:t>
      </w:r>
      <w:r w:rsidR="00473DF6">
        <w:t xml:space="preserve"> (see </w:t>
      </w:r>
      <w:r w:rsidR="00473DF6">
        <w:fldChar w:fldCharType="begin"/>
      </w:r>
      <w:r w:rsidR="00473DF6">
        <w:instrText xml:space="preserve"> ADDIN ZOTERO_ITEM CSL_CITATION {"citationID":"OC0WA5Ix","properties":{"custom":"de Vries et al. (2001) p. 147ff.","formattedCitation":"de Vries et al. (2001) p. 147ff.","plainCitation":"de Vries et al. (2001) p. 147ff.","noteIndex":0},"citationItems":[{"id":1402,"uris":["http://zotero.org/groups/1866812/items/BMVRFTZB"],"uri":["http://zotero.org/groups/1866812/items/BMVRFTZB"],"itemData":{"id":1402,"type":"report","title":"Intensive Monitoring of Forest Ecosystems in Europe - Technical Report 2001","author":[{"family":"Vries","given":"W.","non-dropping-particle":"de"},{"family":"Reinds","given":"G. J."},{"family":"Salm","given":"C.","non-dropping-particle":"van der"},{"family":"Draaijers","given":"G. P. J."},{"family":"Bleeker","given":"A."},{"family":"Erisman","given":"J. W."},{"family":"Auée","given":"J."},{"family":"Gundersen","given":"P."},{"family":"Kristensen","given":"H.L."},{"family":"Dobben","given":"H.","non-dropping-particle":"van"},{"family":"Zwart","given":"D.","non-dropping-particle":"de"},{"family":"Derome","given":"J."},{"family":"Voogd","given":"J.H.C."},{"family":"Vel","given":"E.M."}],"issued":{"date-parts":[["2001"]]}}}],"schema":"https://github.com/citation-style-language/schema/raw/master/csl-citation.json"} </w:instrText>
      </w:r>
      <w:r w:rsidR="00473DF6">
        <w:fldChar w:fldCharType="separate"/>
      </w:r>
      <w:r w:rsidR="005819C5" w:rsidRPr="005819C5">
        <w:rPr>
          <w:rFonts w:ascii="Calibri" w:hAnsi="Calibri" w:cs="Calibri"/>
        </w:rPr>
        <w:t>de Vries et al. (2001) p. 147ff.</w:t>
      </w:r>
      <w:r w:rsidR="00473DF6">
        <w:fldChar w:fldCharType="end"/>
      </w:r>
      <w:r w:rsidR="00473DF6">
        <w:t xml:space="preserve"> </w:t>
      </w:r>
      <w:r w:rsidR="0089617C">
        <w:t xml:space="preserve">or </w:t>
      </w:r>
      <w:hyperlink w:anchor="_Appendix" w:history="1">
        <w:r w:rsidR="0089617C" w:rsidRPr="0089617C">
          <w:rPr>
            <w:rStyle w:val="Hyperlink"/>
          </w:rPr>
          <w:t>Appendix</w:t>
        </w:r>
      </w:hyperlink>
      <w:r w:rsidR="0089617C">
        <w:t xml:space="preserve"> </w:t>
      </w:r>
      <w:r w:rsidR="00473DF6">
        <w:t>for details).</w:t>
      </w:r>
      <w:r w:rsidR="00F537EF">
        <w:t xml:space="preserve"> Note that the charge balance method leads to biased estimates and is considered less correct compared the measured alkalinity method </w:t>
      </w:r>
      <w:r w:rsidR="00F537EF">
        <w:fldChar w:fldCharType="begin"/>
      </w:r>
      <w:r w:rsidR="00D841C3">
        <w:instrText xml:space="preserve"> ADDIN ZOTERO_ITEM CSL_CITATION {"citationID":"oznoJ7FW","properties":{"formattedCitation":"(Marchetto et al., 2017)","plainCitation":"(Marchetto et al., 2017)","noteIndex":0},"citationItems":[{"id":2542,"uris":["http://zotero.org/users/3182202/items/3DRJWKGH"],"uri":["http://zotero.org/users/3182202/items/3DRJWKGH"],"itemData":{"id":2542,"type":"paper-conference","title":"Organic acids in deposition","publisher-place":"Zagreb","event":"ICP Forests Conbine expert panel meeting","event-place":"Zagreb","author":[{"family":"Marchetto","given":"Aldo"},{"family":"Koenig","given":"Nils"},{"family":"Mosello","given":"Rosario"}],"issued":{"date-parts":[["2017"]]}}}],"schema":"https://github.com/citation-style-language/schema/raw/master/csl-citation.json"} </w:instrText>
      </w:r>
      <w:r w:rsidR="00F537EF">
        <w:fldChar w:fldCharType="separate"/>
      </w:r>
      <w:r w:rsidR="00F537EF" w:rsidRPr="0099570B">
        <w:rPr>
          <w:rFonts w:ascii="Calibri" w:hAnsi="Calibri" w:cs="Calibri"/>
        </w:rPr>
        <w:t>(Marchetto et al., 2017)</w:t>
      </w:r>
      <w:r w:rsidR="00F537EF">
        <w:fldChar w:fldCharType="end"/>
      </w:r>
      <w:r w:rsidR="00F537EF">
        <w:t xml:space="preserve">. </w:t>
      </w:r>
      <w:r w:rsidR="00473DF6">
        <w:t>Set to “</w:t>
      </w:r>
      <w:proofErr w:type="spellStart"/>
      <w:r w:rsidR="00473DF6" w:rsidRPr="008371E6">
        <w:t>CB_WithCorrection</w:t>
      </w:r>
      <w:proofErr w:type="spellEnd"/>
      <w:r w:rsidR="00473DF6">
        <w:t>” if missing values should be</w:t>
      </w:r>
      <w:r w:rsidR="0099570B">
        <w:t xml:space="preserve"> treated identical to option “CB”,</w:t>
      </w:r>
      <w:r w:rsidR="007C4F21">
        <w:t xml:space="preserve"> but in addition an empirical correction function is applied </w:t>
      </w:r>
      <w:r w:rsidR="00F537EF">
        <w:t>in order to yield unbiased estimates compared to the</w:t>
      </w:r>
      <w:r w:rsidR="00F537EF" w:rsidRPr="00F537EF">
        <w:t xml:space="preserve"> </w:t>
      </w:r>
      <w:r w:rsidR="00F537EF">
        <w:t>measured alkalinity method (see</w:t>
      </w:r>
      <w:r w:rsidR="0089617C">
        <w:t xml:space="preserve"> </w:t>
      </w:r>
      <w:hyperlink w:anchor="_Appendix" w:history="1">
        <w:r w:rsidR="0089617C" w:rsidRPr="0089617C">
          <w:rPr>
            <w:rStyle w:val="Hyperlink"/>
          </w:rPr>
          <w:t>Appendix</w:t>
        </w:r>
      </w:hyperlink>
      <w:r w:rsidR="00F537EF">
        <w:t xml:space="preserve"> for details). Note that the empirical correction function has been established based on data from Germany.</w:t>
      </w:r>
    </w:p>
    <w:p w14:paraId="69FD62E4" w14:textId="77777777" w:rsidR="00943425" w:rsidRDefault="00943425" w:rsidP="00943425">
      <w:pPr>
        <w:pStyle w:val="Listenabsatz"/>
        <w:ind w:left="765"/>
      </w:pPr>
    </w:p>
    <w:p w14:paraId="38C7BF56" w14:textId="77777777" w:rsidR="00473DF6" w:rsidRDefault="00C3420B" w:rsidP="001E4385">
      <w:pPr>
        <w:pStyle w:val="berschrift3"/>
      </w:pPr>
      <w:bookmarkStart w:id="14" w:name="_Toc3809695"/>
      <w:r>
        <w:t>Output</w:t>
      </w:r>
      <w:bookmarkEnd w:id="14"/>
    </w:p>
    <w:p w14:paraId="62041F68" w14:textId="77777777" w:rsidR="00CC288E" w:rsidRDefault="000B1B65" w:rsidP="00CC288E">
      <w:r>
        <w:t xml:space="preserve">The </w:t>
      </w:r>
      <w:proofErr w:type="spellStart"/>
      <w:proofErr w:type="gramStart"/>
      <w:r w:rsidRPr="000B1B65">
        <w:t>CalculateCBMs</w:t>
      </w:r>
      <w:proofErr w:type="spellEnd"/>
      <w:r w:rsidRPr="000B1B65">
        <w:t>(</w:t>
      </w:r>
      <w:proofErr w:type="gramEnd"/>
      <w:r w:rsidRPr="000B1B65">
        <w:t>)</w:t>
      </w:r>
      <w:r>
        <w:t xml:space="preserve"> function returns a list containing the two data frames “</w:t>
      </w:r>
      <w:proofErr w:type="spellStart"/>
      <w:r>
        <w:t>CBM_Results_kg_ha_a</w:t>
      </w:r>
      <w:proofErr w:type="spellEnd"/>
      <w:r>
        <w:t>” and “</w:t>
      </w:r>
      <w:proofErr w:type="spellStart"/>
      <w:r w:rsidRPr="000B1B65">
        <w:t>CBM_Results_keq_ha_a</w:t>
      </w:r>
      <w:proofErr w:type="spellEnd"/>
      <w:r>
        <w:t>” which contain essential</w:t>
      </w:r>
      <w:r w:rsidR="002D2C98">
        <w:t>ly</w:t>
      </w:r>
      <w:r>
        <w:t xml:space="preserve"> the same information. In “</w:t>
      </w:r>
      <w:proofErr w:type="spellStart"/>
      <w:r>
        <w:t>CBM_Results_kg_ha_a</w:t>
      </w:r>
      <w:proofErr w:type="spellEnd"/>
      <w:r>
        <w:t xml:space="preserve">”, most of the columns refer to annual flux rates </w:t>
      </w:r>
      <w:proofErr w:type="gramStart"/>
      <w:r>
        <w:t>in</w:t>
      </w:r>
      <w:r w:rsidR="002D2C98">
        <w:t xml:space="preserve"> </w:t>
      </w:r>
      <w:proofErr w:type="gramEnd"/>
      <m:oMath>
        <m:r>
          <w:rPr>
            <w:rFonts w:ascii="Cambria Math" w:hAnsi="Cambria Math"/>
          </w:rPr>
          <m:t xml:space="preserve">kg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2D2C98">
        <w:t xml:space="preserve">. </w:t>
      </w:r>
      <w:r w:rsidR="00C07DE7">
        <w:t xml:space="preserve">Flux rate with no meaningful representation in </w:t>
      </w:r>
      <m:oMath>
        <m:r>
          <w:rPr>
            <w:rFonts w:ascii="Cambria Math" w:hAnsi="Cambria Math"/>
          </w:rPr>
          <m:t xml:space="preserve">kg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C07DE7">
        <w:t xml:space="preserve"> are reported </w:t>
      </w:r>
      <w:proofErr w:type="gramStart"/>
      <w:r w:rsidR="00C07DE7">
        <w:t xml:space="preserve">in </w:t>
      </w:r>
      <w:proofErr w:type="gramEnd"/>
      <m:oMath>
        <m:r>
          <w:rPr>
            <w:rFonts w:ascii="Cambria Math" w:hAnsi="Cambria Math"/>
          </w:rPr>
          <m:t xml:space="preserve">keq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8A25ED">
        <w:rPr>
          <w:rFonts w:eastAsiaTheme="minorEastAsia"/>
        </w:rPr>
        <w:t>,</w:t>
      </w:r>
      <w:r w:rsidR="00C07DE7">
        <w:t xml:space="preserve"> </w:t>
      </w:r>
      <w:r w:rsidR="005662DB">
        <w:t xml:space="preserve">identified by </w:t>
      </w:r>
      <w:r w:rsidR="008A25ED">
        <w:t xml:space="preserve">the string </w:t>
      </w:r>
      <w:r w:rsidR="005662DB">
        <w:t>“_</w:t>
      </w:r>
      <w:proofErr w:type="spellStart"/>
      <w:r w:rsidR="005662DB">
        <w:t>keq</w:t>
      </w:r>
      <w:proofErr w:type="spellEnd"/>
      <w:r w:rsidR="005662DB">
        <w:t xml:space="preserve">” in the </w:t>
      </w:r>
      <w:r w:rsidR="008A25ED">
        <w:t>corresponding column</w:t>
      </w:r>
      <w:r w:rsidR="005662DB">
        <w:t xml:space="preserve"> names. “</w:t>
      </w:r>
      <w:proofErr w:type="spellStart"/>
      <w:r w:rsidR="005662DB" w:rsidRPr="000B1B65">
        <w:t>CBM_Results_keq_ha_a</w:t>
      </w:r>
      <w:proofErr w:type="spellEnd"/>
      <w:r w:rsidR="005662DB">
        <w:t>” report</w:t>
      </w:r>
      <w:r w:rsidR="00DD1A05">
        <w:t>s</w:t>
      </w:r>
      <w:r w:rsidR="005662DB">
        <w:t xml:space="preserve"> all flux rates </w:t>
      </w:r>
      <w:proofErr w:type="gramStart"/>
      <w:r w:rsidR="005662DB">
        <w:t xml:space="preserve">in </w:t>
      </w:r>
      <w:proofErr w:type="gramEnd"/>
      <m:oMath>
        <m:r>
          <w:rPr>
            <w:rFonts w:ascii="Cambria Math" w:hAnsi="Cambria Math"/>
          </w:rPr>
          <m:t xml:space="preserve">keq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5662DB">
        <w:t xml:space="preserve">. The following documentation refers to the </w:t>
      </w:r>
      <w:r w:rsidR="00DD1A05">
        <w:t>“</w:t>
      </w:r>
      <w:proofErr w:type="spellStart"/>
      <w:r w:rsidR="00DD1A05">
        <w:t>CBM_Results_kg_ha_a</w:t>
      </w:r>
      <w:proofErr w:type="spellEnd"/>
      <w:r w:rsidR="00DD1A05">
        <w:t>” output.</w:t>
      </w:r>
    </w:p>
    <w:tbl>
      <w:tblPr>
        <w:tblStyle w:val="HelleListe"/>
        <w:tblW w:w="0" w:type="auto"/>
        <w:tblLook w:val="04A0" w:firstRow="1" w:lastRow="0" w:firstColumn="1" w:lastColumn="0" w:noHBand="0" w:noVBand="1"/>
      </w:tblPr>
      <w:tblGrid>
        <w:gridCol w:w="4219"/>
        <w:gridCol w:w="5069"/>
      </w:tblGrid>
      <w:tr w:rsidR="0059658D" w14:paraId="48F2722F" w14:textId="77777777" w:rsidTr="00332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5335B877" w14:textId="77777777" w:rsidR="0059658D" w:rsidRDefault="0059658D" w:rsidP="003327D8">
            <w:pPr>
              <w:jc w:val="left"/>
            </w:pPr>
            <w:r>
              <w:t>Column</w:t>
            </w:r>
          </w:p>
        </w:tc>
        <w:tc>
          <w:tcPr>
            <w:tcW w:w="5069" w:type="dxa"/>
          </w:tcPr>
          <w:p w14:paraId="4EF28558" w14:textId="77777777" w:rsidR="0059658D" w:rsidRDefault="0059658D" w:rsidP="003327D8">
            <w:pPr>
              <w:jc w:val="left"/>
              <w:cnfStyle w:val="100000000000" w:firstRow="1" w:lastRow="0" w:firstColumn="0" w:lastColumn="0" w:oddVBand="0" w:evenVBand="0" w:oddHBand="0" w:evenHBand="0" w:firstRowFirstColumn="0" w:firstRowLastColumn="0" w:lastRowFirstColumn="0" w:lastRowLastColumn="0"/>
            </w:pPr>
            <w:r>
              <w:t>Description</w:t>
            </w:r>
          </w:p>
        </w:tc>
      </w:tr>
      <w:tr w:rsidR="0059658D" w14:paraId="2B7978E8"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8136086" w14:textId="4890A5CA" w:rsidR="0059658D" w:rsidRDefault="0059658D" w:rsidP="003327D8">
            <w:pPr>
              <w:jc w:val="left"/>
            </w:pPr>
            <w:proofErr w:type="spellStart"/>
            <w:r>
              <w:t>code_country</w:t>
            </w:r>
            <w:proofErr w:type="spellEnd"/>
            <w:r>
              <w:t xml:space="preserve">, </w:t>
            </w:r>
            <w:proofErr w:type="spellStart"/>
            <w:r>
              <w:t>code_plot</w:t>
            </w:r>
            <w:proofErr w:type="spellEnd"/>
            <w:r>
              <w:t xml:space="preserve">, </w:t>
            </w:r>
            <w:proofErr w:type="spellStart"/>
            <w:r w:rsidRPr="0059658D">
              <w:t>survey_year</w:t>
            </w:r>
            <w:proofErr w:type="spellEnd"/>
            <w:r w:rsidRPr="0059658D">
              <w:t xml:space="preserve">, H_UC, N_NH4_UC, , N_NO3_UC, </w:t>
            </w:r>
            <w:proofErr w:type="spellStart"/>
            <w:r w:rsidRPr="0059658D">
              <w:t>Mg_UC</w:t>
            </w:r>
            <w:proofErr w:type="spellEnd"/>
            <w:r w:rsidRPr="0059658D">
              <w:t xml:space="preserve">, </w:t>
            </w:r>
            <w:proofErr w:type="spellStart"/>
            <w:r w:rsidRPr="0059658D">
              <w:t>Ca_UC</w:t>
            </w:r>
            <w:proofErr w:type="spellEnd"/>
            <w:r w:rsidRPr="0059658D">
              <w:t xml:space="preserve">, K_UC, </w:t>
            </w:r>
            <w:proofErr w:type="spellStart"/>
            <w:r w:rsidRPr="0059658D">
              <w:t>Na_UC</w:t>
            </w:r>
            <w:proofErr w:type="spellEnd"/>
            <w:r w:rsidRPr="0059658D">
              <w:t xml:space="preserve">, </w:t>
            </w:r>
            <w:proofErr w:type="spellStart"/>
            <w:r w:rsidRPr="0059658D">
              <w:t>Cl_UC</w:t>
            </w:r>
            <w:proofErr w:type="spellEnd"/>
            <w:r w:rsidRPr="0059658D">
              <w:t xml:space="preserve">, S_SO4_UC, </w:t>
            </w:r>
            <w:proofErr w:type="spellStart"/>
            <w:r w:rsidRPr="0059658D">
              <w:t>N_Org_UC</w:t>
            </w:r>
            <w:proofErr w:type="spellEnd"/>
            <w:r w:rsidRPr="0059658D">
              <w:t xml:space="preserve">, H_OF, N_NH4_OF, N_NO3_OF, </w:t>
            </w:r>
            <w:proofErr w:type="spellStart"/>
            <w:r w:rsidRPr="0059658D">
              <w:t>Mg_OF</w:t>
            </w:r>
            <w:proofErr w:type="spellEnd"/>
            <w:r w:rsidRPr="0059658D">
              <w:t xml:space="preserve">, </w:t>
            </w:r>
            <w:proofErr w:type="spellStart"/>
            <w:r w:rsidRPr="0059658D">
              <w:t>Ca_OF</w:t>
            </w:r>
            <w:proofErr w:type="spellEnd"/>
            <w:r w:rsidRPr="0059658D">
              <w:t xml:space="preserve">, K_OF, </w:t>
            </w:r>
            <w:proofErr w:type="spellStart"/>
            <w:r w:rsidRPr="0059658D">
              <w:t>Na_OF</w:t>
            </w:r>
            <w:proofErr w:type="spellEnd"/>
            <w:r w:rsidRPr="0059658D">
              <w:t xml:space="preserve">, </w:t>
            </w:r>
            <w:proofErr w:type="spellStart"/>
            <w:r w:rsidRPr="0059658D">
              <w:t>Cl_OF</w:t>
            </w:r>
            <w:proofErr w:type="spellEnd"/>
            <w:r w:rsidRPr="0059658D">
              <w:t xml:space="preserve">, S_SO4_OF, </w:t>
            </w:r>
            <w:proofErr w:type="spellStart"/>
            <w:r w:rsidRPr="0059658D">
              <w:t>N_Org_OF</w:t>
            </w:r>
            <w:proofErr w:type="spellEnd"/>
          </w:p>
        </w:tc>
        <w:tc>
          <w:tcPr>
            <w:tcW w:w="5069" w:type="dxa"/>
          </w:tcPr>
          <w:p w14:paraId="3A6ABA4A" w14:textId="77777777" w:rsidR="0059658D" w:rsidRDefault="0059658D" w:rsidP="003327D8">
            <w:pPr>
              <w:jc w:val="left"/>
              <w:cnfStyle w:val="000000100000" w:firstRow="0" w:lastRow="0" w:firstColumn="0" w:lastColumn="0" w:oddVBand="0" w:evenVBand="0" w:oddHBand="1" w:evenHBand="0" w:firstRowFirstColumn="0" w:firstRowLastColumn="0" w:lastRowFirstColumn="0" w:lastRowLastColumn="0"/>
            </w:pPr>
            <w:r>
              <w:t>A copy of the input data</w:t>
            </w:r>
          </w:p>
        </w:tc>
      </w:tr>
      <w:tr w:rsidR="0059658D" w14:paraId="581B46CD"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6E2035D1" w14:textId="77777777" w:rsidR="0059658D" w:rsidRDefault="0059658D" w:rsidP="003327D8">
            <w:pPr>
              <w:jc w:val="left"/>
            </w:pPr>
            <w:r>
              <w:t>DDF</w:t>
            </w:r>
          </w:p>
        </w:tc>
        <w:tc>
          <w:tcPr>
            <w:tcW w:w="5069" w:type="dxa"/>
          </w:tcPr>
          <w:p w14:paraId="64BD9573" w14:textId="70350D12" w:rsidR="0059658D" w:rsidRDefault="0059658D" w:rsidP="003327D8">
            <w:pPr>
              <w:jc w:val="left"/>
              <w:cnfStyle w:val="000000000000" w:firstRow="0" w:lastRow="0" w:firstColumn="0" w:lastColumn="0" w:oddVBand="0" w:evenVBand="0" w:oddHBand="0" w:evenHBand="0" w:firstRowFirstColumn="0" w:firstRowLastColumn="0" w:lastRowFirstColumn="0" w:lastRowLastColumn="0"/>
            </w:pPr>
            <w:r>
              <w:t xml:space="preserve">Dry deposition factor according to </w:t>
            </w:r>
            <w:r w:rsidR="005819C5">
              <w:t>U94</w:t>
            </w:r>
            <w:r>
              <w:t xml:space="preserve"> (identically used in all other CBM variants)</w:t>
            </w:r>
          </w:p>
        </w:tc>
      </w:tr>
      <w:tr w:rsidR="0059658D" w14:paraId="05FE687D"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9780123" w14:textId="77777777" w:rsidR="0059658D" w:rsidRDefault="00EA62AE" w:rsidP="003327D8">
            <w:pPr>
              <w:jc w:val="left"/>
            </w:pPr>
            <w:proofErr w:type="spellStart"/>
            <w:r w:rsidRPr="00EA62AE">
              <w:t>Na_DD_p</w:t>
            </w:r>
            <w:proofErr w:type="spellEnd"/>
            <w:r w:rsidRPr="00EA62AE">
              <w:t xml:space="preserve">, </w:t>
            </w:r>
            <w:proofErr w:type="spellStart"/>
            <w:r w:rsidRPr="00EA62AE">
              <w:t>K_DD_p</w:t>
            </w:r>
            <w:proofErr w:type="spellEnd"/>
            <w:r w:rsidRPr="00EA62AE">
              <w:t xml:space="preserve">, </w:t>
            </w:r>
            <w:proofErr w:type="spellStart"/>
            <w:r w:rsidRPr="00EA62AE">
              <w:t>Mg_DD_p</w:t>
            </w:r>
            <w:proofErr w:type="spellEnd"/>
            <w:r w:rsidRPr="00EA62AE">
              <w:t xml:space="preserve">, </w:t>
            </w:r>
            <w:proofErr w:type="spellStart"/>
            <w:r w:rsidRPr="00EA62AE">
              <w:t>Ca_DD_p</w:t>
            </w:r>
            <w:proofErr w:type="spellEnd"/>
            <w:r w:rsidRPr="00EA62AE">
              <w:t xml:space="preserve">, N_NH4_DD_p, S_SO4_DD_p, </w:t>
            </w:r>
            <w:proofErr w:type="spellStart"/>
            <w:r w:rsidRPr="00EA62AE">
              <w:t>Cl_DD_p</w:t>
            </w:r>
            <w:proofErr w:type="spellEnd"/>
            <w:r w:rsidRPr="00EA62AE">
              <w:t xml:space="preserve">, N_NO3_DD_p, </w:t>
            </w:r>
            <w:proofErr w:type="spellStart"/>
            <w:r w:rsidRPr="00EA62AE">
              <w:t>H_DD_p</w:t>
            </w:r>
            <w:proofErr w:type="spellEnd"/>
          </w:p>
        </w:tc>
        <w:tc>
          <w:tcPr>
            <w:tcW w:w="5069" w:type="dxa"/>
          </w:tcPr>
          <w:p w14:paraId="7BD06D4F" w14:textId="3E4371D0" w:rsidR="0059658D" w:rsidRDefault="00EA62AE" w:rsidP="003327D8">
            <w:pPr>
              <w:jc w:val="left"/>
              <w:cnfStyle w:val="000000100000" w:firstRow="0" w:lastRow="0" w:firstColumn="0" w:lastColumn="0" w:oddVBand="0" w:evenVBand="0" w:oddHBand="1" w:evenHBand="0" w:firstRowFirstColumn="0" w:firstRowLastColumn="0" w:lastRowFirstColumn="0" w:lastRowLastColumn="0"/>
            </w:pPr>
            <w:r>
              <w:t xml:space="preserve">Dry particulate deposition according to </w:t>
            </w:r>
            <w:r w:rsidR="005819C5">
              <w:t>U94</w:t>
            </w:r>
          </w:p>
        </w:tc>
      </w:tr>
      <w:tr w:rsidR="0059658D" w14:paraId="0473DF0B"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0BFB2F66" w14:textId="77777777" w:rsidR="0059658D" w:rsidRDefault="00EA62AE" w:rsidP="003327D8">
            <w:pPr>
              <w:jc w:val="left"/>
            </w:pPr>
            <w:proofErr w:type="spellStart"/>
            <w:r w:rsidRPr="00EA62AE">
              <w:t>Na_TD</w:t>
            </w:r>
            <w:proofErr w:type="spellEnd"/>
            <w:r w:rsidRPr="00EA62AE">
              <w:t xml:space="preserve">, K_TD, </w:t>
            </w:r>
            <w:proofErr w:type="spellStart"/>
            <w:r w:rsidRPr="00EA62AE">
              <w:t>Mg_TD</w:t>
            </w:r>
            <w:proofErr w:type="spellEnd"/>
            <w:r w:rsidRPr="00EA62AE">
              <w:t xml:space="preserve">, </w:t>
            </w:r>
            <w:proofErr w:type="spellStart"/>
            <w:r w:rsidRPr="00EA62AE">
              <w:t>Ca_TD</w:t>
            </w:r>
            <w:proofErr w:type="spellEnd"/>
          </w:p>
        </w:tc>
        <w:tc>
          <w:tcPr>
            <w:tcW w:w="5069" w:type="dxa"/>
          </w:tcPr>
          <w:p w14:paraId="3E560112" w14:textId="3C71FF38" w:rsidR="0059658D" w:rsidRDefault="00EA62AE" w:rsidP="003327D8">
            <w:pPr>
              <w:jc w:val="left"/>
              <w:cnfStyle w:val="000000000000" w:firstRow="0" w:lastRow="0" w:firstColumn="0" w:lastColumn="0" w:oddVBand="0" w:evenVBand="0" w:oddHBand="0" w:evenHBand="0" w:firstRowFirstColumn="0" w:firstRowLastColumn="0" w:lastRowFirstColumn="0" w:lastRowLastColumn="0"/>
            </w:pPr>
            <w:r>
              <w:t xml:space="preserve">Total deposition according to </w:t>
            </w:r>
            <w:r w:rsidR="005819C5">
              <w:t>U94</w:t>
            </w:r>
          </w:p>
        </w:tc>
      </w:tr>
      <w:tr w:rsidR="0059658D" w14:paraId="1A945697"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C4051C1" w14:textId="77777777" w:rsidR="0059658D" w:rsidRDefault="00B5241F" w:rsidP="003327D8">
            <w:pPr>
              <w:jc w:val="left"/>
            </w:pPr>
            <w:r w:rsidRPr="00B5241F">
              <w:t xml:space="preserve">N_NH3_DD_g, N_NO3_DD_g, </w:t>
            </w:r>
            <w:proofErr w:type="spellStart"/>
            <w:r w:rsidRPr="00B5241F">
              <w:t>Cl_DD_g</w:t>
            </w:r>
            <w:proofErr w:type="spellEnd"/>
            <w:r w:rsidRPr="00B5241F">
              <w:t xml:space="preserve">, S_SO4_DD_g, </w:t>
            </w:r>
            <w:proofErr w:type="spellStart"/>
            <w:r w:rsidRPr="00B5241F">
              <w:t>H_DD_g</w:t>
            </w:r>
            <w:proofErr w:type="spellEnd"/>
          </w:p>
        </w:tc>
        <w:tc>
          <w:tcPr>
            <w:tcW w:w="5069" w:type="dxa"/>
          </w:tcPr>
          <w:p w14:paraId="7A8D521F" w14:textId="7C58EC32" w:rsidR="0059658D" w:rsidRDefault="00B5241F" w:rsidP="003327D8">
            <w:pPr>
              <w:jc w:val="left"/>
              <w:cnfStyle w:val="000000100000" w:firstRow="0" w:lastRow="0" w:firstColumn="0" w:lastColumn="0" w:oddVBand="0" w:evenVBand="0" w:oddHBand="1" w:evenHBand="0" w:firstRowFirstColumn="0" w:firstRowLastColumn="0" w:lastRowFirstColumn="0" w:lastRowLastColumn="0"/>
            </w:pPr>
            <w:r>
              <w:t xml:space="preserve">Gaseous deposition according to </w:t>
            </w:r>
            <w:r w:rsidR="005819C5">
              <w:t>U94</w:t>
            </w:r>
          </w:p>
        </w:tc>
      </w:tr>
      <w:tr w:rsidR="0059658D" w14:paraId="6C8BC77F"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47CAA4EA" w14:textId="66684745" w:rsidR="0059658D" w:rsidRDefault="000D1C9B" w:rsidP="003327D8">
            <w:pPr>
              <w:jc w:val="left"/>
            </w:pPr>
            <w:r w:rsidRPr="000D1C9B">
              <w:t>N_NH4_TD_</w:t>
            </w:r>
            <w:r w:rsidR="005819C5">
              <w:t>U94</w:t>
            </w:r>
            <w:r w:rsidRPr="000D1C9B">
              <w:t>, N_NO3_TD_</w:t>
            </w:r>
            <w:r w:rsidR="005819C5">
              <w:t>U94</w:t>
            </w:r>
            <w:r w:rsidRPr="000D1C9B">
              <w:t>, N_TD_</w:t>
            </w:r>
            <w:r w:rsidR="005819C5">
              <w:t>U94</w:t>
            </w:r>
          </w:p>
        </w:tc>
        <w:tc>
          <w:tcPr>
            <w:tcW w:w="5069" w:type="dxa"/>
          </w:tcPr>
          <w:p w14:paraId="4425787A" w14:textId="49830413" w:rsidR="0059658D" w:rsidRDefault="000D1C9B" w:rsidP="003327D8">
            <w:pPr>
              <w:jc w:val="left"/>
              <w:cnfStyle w:val="000000000000" w:firstRow="0" w:lastRow="0" w:firstColumn="0" w:lastColumn="0" w:oddVBand="0" w:evenVBand="0" w:oddHBand="0" w:evenHBand="0" w:firstRowFirstColumn="0" w:firstRowLastColumn="0" w:lastRowFirstColumn="0" w:lastRowLastColumn="0"/>
            </w:pPr>
            <w:r>
              <w:t xml:space="preserve">Total deposition of nitrogen </w:t>
            </w:r>
            <w:r w:rsidR="00B7147E">
              <w:t>species</w:t>
            </w:r>
            <w:r>
              <w:t xml:space="preserve"> according to </w:t>
            </w:r>
            <w:r w:rsidR="005819C5">
              <w:t>U94</w:t>
            </w:r>
          </w:p>
        </w:tc>
      </w:tr>
      <w:tr w:rsidR="0059658D" w:rsidRPr="00A341A9" w14:paraId="4532AA7E"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4971318C" w14:textId="77777777" w:rsidR="0059658D" w:rsidRPr="00A341A9" w:rsidRDefault="00A341A9" w:rsidP="003327D8">
            <w:pPr>
              <w:jc w:val="left"/>
              <w:rPr>
                <w:lang w:val="de-DE"/>
              </w:rPr>
            </w:pPr>
            <w:proofErr w:type="spellStart"/>
            <w:r w:rsidRPr="00A341A9">
              <w:rPr>
                <w:lang w:val="de-DE"/>
              </w:rPr>
              <w:t>WA_UC_MA_keq</w:t>
            </w:r>
            <w:proofErr w:type="spellEnd"/>
            <w:r w:rsidRPr="00A341A9">
              <w:rPr>
                <w:lang w:val="de-DE"/>
              </w:rPr>
              <w:t xml:space="preserve">, </w:t>
            </w:r>
            <w:proofErr w:type="spellStart"/>
            <w:r w:rsidRPr="00A341A9">
              <w:rPr>
                <w:lang w:val="de-DE"/>
              </w:rPr>
              <w:t>WA_OF_MA_keq</w:t>
            </w:r>
            <w:proofErr w:type="spellEnd"/>
          </w:p>
        </w:tc>
        <w:tc>
          <w:tcPr>
            <w:tcW w:w="5069" w:type="dxa"/>
          </w:tcPr>
          <w:p w14:paraId="16869C9B" w14:textId="77777777" w:rsidR="0059658D" w:rsidRPr="00A341A9" w:rsidRDefault="00A341A9" w:rsidP="003327D8">
            <w:pPr>
              <w:jc w:val="left"/>
              <w:cnfStyle w:val="000000100000" w:firstRow="0" w:lastRow="0" w:firstColumn="0" w:lastColumn="0" w:oddVBand="0" w:evenVBand="0" w:oddHBand="1" w:evenHBand="0" w:firstRowFirstColumn="0" w:firstRowLastColumn="0" w:lastRowFirstColumn="0" w:lastRowLastColumn="0"/>
            </w:pPr>
            <w:r w:rsidRPr="00A341A9">
              <w:t>A copy of the input data</w:t>
            </w:r>
          </w:p>
        </w:tc>
      </w:tr>
      <w:tr w:rsidR="007F6F78" w:rsidRPr="00A341A9" w14:paraId="447421BE"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43C388DA" w14:textId="77777777" w:rsidR="007F6F78" w:rsidRPr="007F6F78" w:rsidRDefault="007F6F78" w:rsidP="003327D8">
            <w:pPr>
              <w:jc w:val="left"/>
            </w:pPr>
            <w:proofErr w:type="spellStart"/>
            <w:r w:rsidRPr="007F6F78">
              <w:t>CatIon_UC_keq</w:t>
            </w:r>
            <w:proofErr w:type="spellEnd"/>
            <w:r w:rsidRPr="007F6F78">
              <w:t xml:space="preserve">, </w:t>
            </w:r>
            <w:proofErr w:type="spellStart"/>
            <w:r w:rsidRPr="007F6F78">
              <w:t>Anion_UC_keq</w:t>
            </w:r>
            <w:proofErr w:type="spellEnd"/>
            <w:r w:rsidR="00B36057" w:rsidRPr="00B36057">
              <w:t>,</w:t>
            </w:r>
            <w:r w:rsidR="00B36057">
              <w:t xml:space="preserve"> </w:t>
            </w:r>
            <w:proofErr w:type="spellStart"/>
            <w:r w:rsidR="00B36057" w:rsidRPr="00B36057">
              <w:t>CatIon_OF_keq</w:t>
            </w:r>
            <w:proofErr w:type="spellEnd"/>
            <w:r w:rsidR="00B36057" w:rsidRPr="00B36057">
              <w:t xml:space="preserve">, </w:t>
            </w:r>
            <w:proofErr w:type="spellStart"/>
            <w:r w:rsidR="00B36057" w:rsidRPr="00B36057">
              <w:t>Anion_OF_keq</w:t>
            </w:r>
            <w:proofErr w:type="spellEnd"/>
          </w:p>
        </w:tc>
        <w:tc>
          <w:tcPr>
            <w:tcW w:w="5069" w:type="dxa"/>
          </w:tcPr>
          <w:p w14:paraId="3F65EE4F" w14:textId="77777777" w:rsidR="007F6F78" w:rsidRPr="00A341A9" w:rsidRDefault="007F6F78" w:rsidP="003327D8">
            <w:pPr>
              <w:jc w:val="left"/>
              <w:cnfStyle w:val="000000000000" w:firstRow="0" w:lastRow="0" w:firstColumn="0" w:lastColumn="0" w:oddVBand="0" w:evenVBand="0" w:oddHBand="0" w:evenHBand="0" w:firstRowFirstColumn="0" w:firstRowLastColumn="0" w:lastRowFirstColumn="0" w:lastRowLastColumn="0"/>
            </w:pPr>
            <w:r>
              <w:t>Cation and anion sums</w:t>
            </w:r>
          </w:p>
        </w:tc>
      </w:tr>
      <w:tr w:rsidR="00B36057" w:rsidRPr="00A341A9" w14:paraId="5337BF51"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363F5615" w14:textId="77777777" w:rsidR="00B36057" w:rsidRPr="007F6F78" w:rsidRDefault="00B36057" w:rsidP="003327D8">
            <w:pPr>
              <w:jc w:val="left"/>
            </w:pPr>
            <w:proofErr w:type="spellStart"/>
            <w:r w:rsidRPr="00B36057">
              <w:t>WA_UC_CB_keq</w:t>
            </w:r>
            <w:proofErr w:type="spellEnd"/>
            <w:r w:rsidRPr="00B36057">
              <w:t xml:space="preserve">, </w:t>
            </w:r>
            <w:proofErr w:type="spellStart"/>
            <w:r w:rsidRPr="00B36057">
              <w:t>WA_OF_CB_keq</w:t>
            </w:r>
            <w:proofErr w:type="spellEnd"/>
          </w:p>
        </w:tc>
        <w:tc>
          <w:tcPr>
            <w:tcW w:w="5069" w:type="dxa"/>
          </w:tcPr>
          <w:p w14:paraId="36D63839" w14:textId="77777777" w:rsidR="00B36057" w:rsidRDefault="00F30ABC" w:rsidP="003327D8">
            <w:pPr>
              <w:jc w:val="left"/>
              <w:cnfStyle w:val="000000100000" w:firstRow="0" w:lastRow="0" w:firstColumn="0" w:lastColumn="0" w:oddVBand="0" w:evenVBand="0" w:oddHBand="1" w:evenHBand="0" w:firstRowFirstColumn="0" w:firstRowLastColumn="0" w:lastRowFirstColumn="0" w:lastRowLastColumn="0"/>
            </w:pPr>
            <w:r w:rsidRPr="00F30ABC">
              <w:t>Weak acids accord</w:t>
            </w:r>
            <w:r>
              <w:t>ing</w:t>
            </w:r>
            <w:r w:rsidR="00EF5773">
              <w:t xml:space="preserve"> </w:t>
            </w:r>
            <w:r>
              <w:t>to the charge balance method</w:t>
            </w:r>
          </w:p>
        </w:tc>
      </w:tr>
      <w:tr w:rsidR="00B36057" w:rsidRPr="00A341A9" w14:paraId="72FCE1D6"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1CB373C0" w14:textId="77777777" w:rsidR="00B36057" w:rsidRPr="007F6F78" w:rsidRDefault="00EF5773" w:rsidP="003327D8">
            <w:pPr>
              <w:jc w:val="left"/>
            </w:pPr>
            <w:proofErr w:type="spellStart"/>
            <w:r w:rsidRPr="00EF5773">
              <w:t>WA_UC_keq</w:t>
            </w:r>
            <w:proofErr w:type="spellEnd"/>
            <w:r w:rsidRPr="00EF5773">
              <w:t xml:space="preserve">, </w:t>
            </w:r>
            <w:proofErr w:type="spellStart"/>
            <w:r w:rsidRPr="00EF5773">
              <w:t>WA_OF_keq</w:t>
            </w:r>
            <w:proofErr w:type="spellEnd"/>
          </w:p>
        </w:tc>
        <w:tc>
          <w:tcPr>
            <w:tcW w:w="5069" w:type="dxa"/>
          </w:tcPr>
          <w:p w14:paraId="2B6C40C0" w14:textId="77777777" w:rsidR="00B36057" w:rsidRDefault="00EF5773" w:rsidP="003327D8">
            <w:pPr>
              <w:jc w:val="left"/>
              <w:cnfStyle w:val="000000000000" w:firstRow="0" w:lastRow="0" w:firstColumn="0" w:lastColumn="0" w:oddVBand="0" w:evenVBand="0" w:oddHBand="0" w:evenHBand="0" w:firstRowFirstColumn="0" w:firstRowLastColumn="0" w:lastRowFirstColumn="0" w:lastRowLastColumn="0"/>
            </w:pPr>
            <w:r>
              <w:t xml:space="preserve">Identical to columns </w:t>
            </w:r>
            <w:proofErr w:type="spellStart"/>
            <w:r>
              <w:t>WA_UC_MA_keq</w:t>
            </w:r>
            <w:proofErr w:type="spellEnd"/>
            <w:r>
              <w:t xml:space="preserve"> and</w:t>
            </w:r>
            <w:r w:rsidRPr="00EF5773">
              <w:t xml:space="preserve"> </w:t>
            </w:r>
            <w:proofErr w:type="spellStart"/>
            <w:r w:rsidRPr="00EF5773">
              <w:t>WA_OF_MA_keq</w:t>
            </w:r>
            <w:proofErr w:type="spellEnd"/>
            <w:r>
              <w:t xml:space="preserve"> but with gaps (NA) filled by columns </w:t>
            </w:r>
            <w:del w:id="15" w:author="Bernd Ahrends" w:date="2019-03-19T10:26:00Z">
              <w:r w:rsidDel="00186B66">
                <w:delText xml:space="preserve"> </w:delText>
              </w:r>
            </w:del>
            <w:proofErr w:type="spellStart"/>
            <w:r>
              <w:t>WA_UC_CB_keq</w:t>
            </w:r>
            <w:proofErr w:type="spellEnd"/>
            <w:r>
              <w:t xml:space="preserve"> and</w:t>
            </w:r>
            <w:r w:rsidRPr="00B36057">
              <w:t xml:space="preserve"> </w:t>
            </w:r>
            <w:proofErr w:type="spellStart"/>
            <w:r w:rsidRPr="00B36057">
              <w:t>WA_OF_CB_keq</w:t>
            </w:r>
            <w:proofErr w:type="spellEnd"/>
            <w:r>
              <w:t xml:space="preserve"> if parameter </w:t>
            </w:r>
            <w:proofErr w:type="spellStart"/>
            <w:r w:rsidRPr="00EF5773">
              <w:t>WeakAcidGapFilling</w:t>
            </w:r>
            <w:proofErr w:type="spellEnd"/>
            <w:r>
              <w:t xml:space="preserve"> is set to “CB” or “</w:t>
            </w:r>
            <w:proofErr w:type="spellStart"/>
            <w:r w:rsidRPr="00EF5773">
              <w:t>CB_WithCorrection</w:t>
            </w:r>
            <w:proofErr w:type="spellEnd"/>
            <w:r>
              <w:t>”</w:t>
            </w:r>
          </w:p>
        </w:tc>
      </w:tr>
      <w:tr w:rsidR="00B36057" w:rsidRPr="00B508D4" w14:paraId="6431F7A1"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70B1A5" w14:textId="77777777" w:rsidR="00B36057" w:rsidRPr="002956C6" w:rsidRDefault="002956C6" w:rsidP="003327D8">
            <w:pPr>
              <w:jc w:val="left"/>
              <w:rPr>
                <w:lang w:val="de-DE"/>
              </w:rPr>
            </w:pPr>
            <w:proofErr w:type="spellStart"/>
            <w:r w:rsidRPr="002956C6">
              <w:rPr>
                <w:lang w:val="de-DE"/>
              </w:rPr>
              <w:t>WA_DD_keq</w:t>
            </w:r>
            <w:proofErr w:type="spellEnd"/>
            <w:r w:rsidRPr="002956C6">
              <w:rPr>
                <w:lang w:val="de-DE"/>
              </w:rPr>
              <w:t xml:space="preserve">, </w:t>
            </w:r>
            <w:proofErr w:type="spellStart"/>
            <w:r w:rsidRPr="002956C6">
              <w:rPr>
                <w:lang w:val="de-DE"/>
              </w:rPr>
              <w:t>WA_CL_keq</w:t>
            </w:r>
            <w:proofErr w:type="spellEnd"/>
          </w:p>
        </w:tc>
        <w:tc>
          <w:tcPr>
            <w:tcW w:w="5069" w:type="dxa"/>
          </w:tcPr>
          <w:p w14:paraId="005BFE28" w14:textId="77777777" w:rsidR="00B36057" w:rsidRPr="00B508D4" w:rsidRDefault="002956C6" w:rsidP="003327D8">
            <w:pPr>
              <w:jc w:val="left"/>
              <w:cnfStyle w:val="000000100000" w:firstRow="0" w:lastRow="0" w:firstColumn="0" w:lastColumn="0" w:oddVBand="0" w:evenVBand="0" w:oddHBand="1" w:evenHBand="0" w:firstRowFirstColumn="0" w:firstRowLastColumn="0" w:lastRowFirstColumn="0" w:lastRowLastColumn="0"/>
            </w:pPr>
            <w:r w:rsidRPr="00B508D4">
              <w:t>Dry deposition and canopy leaching of weak acids</w:t>
            </w:r>
          </w:p>
        </w:tc>
      </w:tr>
      <w:tr w:rsidR="00B36057" w:rsidRPr="00B508D4" w14:paraId="4838F9CB"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6BF5D70B" w14:textId="77777777" w:rsidR="00B36057" w:rsidRPr="00B508D4" w:rsidRDefault="00B508D4" w:rsidP="003327D8">
            <w:pPr>
              <w:jc w:val="left"/>
            </w:pPr>
            <w:r w:rsidRPr="00B508D4">
              <w:lastRenderedPageBreak/>
              <w:t xml:space="preserve">K_CL, </w:t>
            </w:r>
            <w:proofErr w:type="spellStart"/>
            <w:r w:rsidRPr="00B508D4">
              <w:t>Ca_CL</w:t>
            </w:r>
            <w:proofErr w:type="spellEnd"/>
            <w:r w:rsidRPr="00B508D4">
              <w:t xml:space="preserve">, </w:t>
            </w:r>
            <w:proofErr w:type="spellStart"/>
            <w:r w:rsidRPr="00B508D4">
              <w:t>Mg_CL</w:t>
            </w:r>
            <w:proofErr w:type="spellEnd"/>
          </w:p>
        </w:tc>
        <w:tc>
          <w:tcPr>
            <w:tcW w:w="5069" w:type="dxa"/>
          </w:tcPr>
          <w:p w14:paraId="5147BD60" w14:textId="77777777" w:rsidR="00B36057" w:rsidRPr="00B508D4" w:rsidRDefault="00B508D4" w:rsidP="003327D8">
            <w:pPr>
              <w:jc w:val="left"/>
              <w:cnfStyle w:val="000000000000" w:firstRow="0" w:lastRow="0" w:firstColumn="0" w:lastColumn="0" w:oddVBand="0" w:evenVBand="0" w:oddHBand="0" w:evenHBand="0" w:firstRowFirstColumn="0" w:firstRowLastColumn="0" w:lastRowFirstColumn="0" w:lastRowLastColumn="0"/>
            </w:pPr>
            <w:r>
              <w:t>Canopy leaching of base cation</w:t>
            </w:r>
            <w:r w:rsidR="000068FD">
              <w:t>s</w:t>
            </w:r>
          </w:p>
        </w:tc>
      </w:tr>
      <w:tr w:rsidR="00B36057" w:rsidRPr="00B508D4" w14:paraId="1079A685"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4CD3CC7E" w14:textId="77777777" w:rsidR="00B36057" w:rsidRPr="00B508D4" w:rsidRDefault="00C00404" w:rsidP="003327D8">
            <w:pPr>
              <w:jc w:val="left"/>
            </w:pPr>
            <w:r w:rsidRPr="00C00404">
              <w:t>EF_D95</w:t>
            </w:r>
          </w:p>
        </w:tc>
        <w:tc>
          <w:tcPr>
            <w:tcW w:w="5069" w:type="dxa"/>
          </w:tcPr>
          <w:p w14:paraId="7458DF41" w14:textId="77777777" w:rsidR="00B36057" w:rsidRPr="00B508D4" w:rsidRDefault="00C00404" w:rsidP="003327D8">
            <w:pPr>
              <w:jc w:val="left"/>
              <w:cnfStyle w:val="000000100000" w:firstRow="0" w:lastRow="0" w:firstColumn="0" w:lastColumn="0" w:oddVBand="0" w:evenVBand="0" w:oddHBand="1" w:evenHBand="0" w:firstRowFirstColumn="0" w:firstRowLastColumn="0" w:lastRowFirstColumn="0" w:lastRowLastColumn="0"/>
            </w:pPr>
            <w:r>
              <w:t>Excretion factor as defined in D95</w:t>
            </w:r>
          </w:p>
        </w:tc>
      </w:tr>
      <w:tr w:rsidR="00B36057" w:rsidRPr="00B508D4" w14:paraId="79D25082"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25F5F0FE" w14:textId="77777777" w:rsidR="00B36057" w:rsidRPr="00B508D4" w:rsidRDefault="001844CA" w:rsidP="003327D8">
            <w:pPr>
              <w:jc w:val="left"/>
            </w:pPr>
            <w:r w:rsidRPr="001844CA">
              <w:t>BC_CL_D95_keq</w:t>
            </w:r>
          </w:p>
        </w:tc>
        <w:tc>
          <w:tcPr>
            <w:tcW w:w="5069" w:type="dxa"/>
          </w:tcPr>
          <w:p w14:paraId="672B0E59" w14:textId="77777777" w:rsidR="00B36057" w:rsidRPr="00B508D4" w:rsidRDefault="007B5266" w:rsidP="003327D8">
            <w:pPr>
              <w:jc w:val="left"/>
              <w:cnfStyle w:val="000000000000" w:firstRow="0" w:lastRow="0" w:firstColumn="0" w:lastColumn="0" w:oddVBand="0" w:evenVBand="0" w:oddHBand="0" w:evenHBand="0" w:firstRowFirstColumn="0" w:firstRowLastColumn="0" w:lastRowFirstColumn="0" w:lastRowLastColumn="0"/>
            </w:pPr>
            <w:r>
              <w:t>Excretion factor corrected leaching of base cations according to D95</w:t>
            </w:r>
          </w:p>
        </w:tc>
      </w:tr>
      <w:tr w:rsidR="00B36057" w:rsidRPr="00B508D4" w14:paraId="2B823671"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46785D0" w14:textId="77777777" w:rsidR="00B36057" w:rsidRPr="00B508D4" w:rsidRDefault="00E8400B" w:rsidP="003327D8">
            <w:pPr>
              <w:jc w:val="left"/>
            </w:pPr>
            <w:r w:rsidRPr="00E8400B">
              <w:t>H_CU_D95, N_NH4_CU_D95</w:t>
            </w:r>
          </w:p>
        </w:tc>
        <w:tc>
          <w:tcPr>
            <w:tcW w:w="5069" w:type="dxa"/>
          </w:tcPr>
          <w:p w14:paraId="62853655" w14:textId="77777777" w:rsidR="00B36057" w:rsidRPr="00B508D4" w:rsidRDefault="00E8400B" w:rsidP="003327D8">
            <w:pPr>
              <w:jc w:val="left"/>
              <w:cnfStyle w:val="000000100000" w:firstRow="0" w:lastRow="0" w:firstColumn="0" w:lastColumn="0" w:oddVBand="0" w:evenVBand="0" w:oddHBand="1" w:evenHBand="0" w:firstRowFirstColumn="0" w:firstRowLastColumn="0" w:lastRowFirstColumn="0" w:lastRowLastColumn="0"/>
            </w:pPr>
            <w:r>
              <w:t>Canopy uptake of protons and ammonium according to D95</w:t>
            </w:r>
          </w:p>
        </w:tc>
      </w:tr>
      <w:tr w:rsidR="00B36057" w:rsidRPr="00B508D4" w14:paraId="486B37DB"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3D6F658B" w14:textId="77777777" w:rsidR="00B36057" w:rsidRPr="00B508D4" w:rsidRDefault="00990338" w:rsidP="003327D8">
            <w:pPr>
              <w:jc w:val="left"/>
            </w:pPr>
            <w:r w:rsidRPr="00990338">
              <w:t>N_NH4_TD_D95, H_TD_D95, N_NO3_TD_D95, N_TD_D95, S_SO4_TD_D95, S_SO4_TD_V01</w:t>
            </w:r>
          </w:p>
        </w:tc>
        <w:tc>
          <w:tcPr>
            <w:tcW w:w="5069" w:type="dxa"/>
          </w:tcPr>
          <w:p w14:paraId="75974CD3" w14:textId="77777777" w:rsidR="00B36057" w:rsidRPr="00B508D4" w:rsidRDefault="00990338" w:rsidP="003327D8">
            <w:pPr>
              <w:jc w:val="left"/>
              <w:cnfStyle w:val="000000000000" w:firstRow="0" w:lastRow="0" w:firstColumn="0" w:lastColumn="0" w:oddVBand="0" w:evenVBand="0" w:oddHBand="0" w:evenHBand="0" w:firstRowFirstColumn="0" w:firstRowLastColumn="0" w:lastRowFirstColumn="0" w:lastRowLastColumn="0"/>
            </w:pPr>
            <w:r>
              <w:t>Total deposition of corresponding substances according to D95</w:t>
            </w:r>
          </w:p>
        </w:tc>
      </w:tr>
      <w:tr w:rsidR="00B36057" w:rsidRPr="00B508D4" w14:paraId="371B5BA9"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544ABA7A" w14:textId="77777777" w:rsidR="00B36057" w:rsidRPr="00B508D4" w:rsidRDefault="00126D97" w:rsidP="003327D8">
            <w:pPr>
              <w:jc w:val="left"/>
            </w:pPr>
            <w:r w:rsidRPr="00126D97">
              <w:t>BC_CL_V01_keq</w:t>
            </w:r>
          </w:p>
        </w:tc>
        <w:tc>
          <w:tcPr>
            <w:tcW w:w="5069" w:type="dxa"/>
          </w:tcPr>
          <w:p w14:paraId="51E0C611" w14:textId="77777777" w:rsidR="00B36057" w:rsidRPr="00B508D4" w:rsidRDefault="00126D97" w:rsidP="003327D8">
            <w:pPr>
              <w:jc w:val="left"/>
              <w:cnfStyle w:val="000000100000" w:firstRow="0" w:lastRow="0" w:firstColumn="0" w:lastColumn="0" w:oddVBand="0" w:evenVBand="0" w:oddHBand="1" w:evenHBand="0" w:firstRowFirstColumn="0" w:firstRowLastColumn="0" w:lastRowFirstColumn="0" w:lastRowLastColumn="0"/>
            </w:pPr>
            <w:r>
              <w:t>Canopy leaching of base cations according to V01</w:t>
            </w:r>
          </w:p>
        </w:tc>
      </w:tr>
      <w:tr w:rsidR="00B36057" w:rsidRPr="00B508D4" w14:paraId="030CF45D"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2F9821EF" w14:textId="77777777" w:rsidR="00B36057" w:rsidRPr="00B508D4" w:rsidRDefault="001C4CB6" w:rsidP="003327D8">
            <w:pPr>
              <w:jc w:val="left"/>
            </w:pPr>
            <w:r w:rsidRPr="001C4CB6">
              <w:t>N_NH4_H_CU_V01_keq,</w:t>
            </w:r>
            <w:r>
              <w:t xml:space="preserve"> </w:t>
            </w:r>
            <w:r w:rsidRPr="001C4CB6">
              <w:t>H_CU_V01,</w:t>
            </w:r>
            <w:r>
              <w:t xml:space="preserve"> </w:t>
            </w:r>
            <w:r w:rsidRPr="001C4CB6">
              <w:t>N_NH4_CU_V01</w:t>
            </w:r>
            <w:r w:rsidR="00B63B71">
              <w:t xml:space="preserve">, </w:t>
            </w:r>
            <w:r w:rsidR="00B63B71" w:rsidRPr="00B63B71">
              <w:t>N_CU_V01</w:t>
            </w:r>
          </w:p>
        </w:tc>
        <w:tc>
          <w:tcPr>
            <w:tcW w:w="5069" w:type="dxa"/>
          </w:tcPr>
          <w:p w14:paraId="7A5AA8DC" w14:textId="77777777" w:rsidR="00B36057" w:rsidRPr="00B508D4" w:rsidRDefault="001C4CB6" w:rsidP="003327D8">
            <w:pPr>
              <w:jc w:val="left"/>
              <w:cnfStyle w:val="000000000000" w:firstRow="0" w:lastRow="0" w:firstColumn="0" w:lastColumn="0" w:oddVBand="0" w:evenVBand="0" w:oddHBand="0" w:evenHBand="0" w:firstRowFirstColumn="0" w:firstRowLastColumn="0" w:lastRowFirstColumn="0" w:lastRowLastColumn="0"/>
            </w:pPr>
            <w:r>
              <w:t>Canopy uptake of prot</w:t>
            </w:r>
            <w:r w:rsidR="00B63B71">
              <w:t xml:space="preserve">ons and ammonium, </w:t>
            </w:r>
            <w:r>
              <w:t>the sum of both</w:t>
            </w:r>
            <w:r w:rsidR="00B63B71">
              <w:t xml:space="preserve"> and the canopy uptake of nitrate</w:t>
            </w:r>
            <w:r w:rsidR="00DD36EA">
              <w:t xml:space="preserve"> according to V01</w:t>
            </w:r>
          </w:p>
        </w:tc>
      </w:tr>
      <w:tr w:rsidR="00204A0D" w:rsidRPr="00B508D4" w14:paraId="7EA6F72C"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30751C1" w14:textId="77777777" w:rsidR="00204A0D" w:rsidRPr="001C4CB6" w:rsidRDefault="006301D5" w:rsidP="003327D8">
            <w:pPr>
              <w:jc w:val="left"/>
            </w:pPr>
            <w:r w:rsidRPr="006301D5">
              <w:t>N_NH4_TD_V01, N_NO3_TD_V01, N_TD_V01, H_TD_V01</w:t>
            </w:r>
          </w:p>
        </w:tc>
        <w:tc>
          <w:tcPr>
            <w:tcW w:w="5069" w:type="dxa"/>
          </w:tcPr>
          <w:p w14:paraId="6AD814E8" w14:textId="77777777" w:rsidR="00204A0D" w:rsidRDefault="006301D5" w:rsidP="003327D8">
            <w:pPr>
              <w:jc w:val="left"/>
              <w:cnfStyle w:val="000000100000" w:firstRow="0" w:lastRow="0" w:firstColumn="0" w:lastColumn="0" w:oddVBand="0" w:evenVBand="0" w:oddHBand="1" w:evenHBand="0" w:firstRowFirstColumn="0" w:firstRowLastColumn="0" w:lastRowFirstColumn="0" w:lastRowLastColumn="0"/>
            </w:pPr>
            <w:r>
              <w:t>Total deposition of corresponding substances according to V01</w:t>
            </w:r>
          </w:p>
        </w:tc>
      </w:tr>
      <w:tr w:rsidR="00204A0D" w:rsidRPr="00B508D4" w14:paraId="226BC70E" w14:textId="77777777" w:rsidTr="003327D8">
        <w:tc>
          <w:tcPr>
            <w:cnfStyle w:val="001000000000" w:firstRow="0" w:lastRow="0" w:firstColumn="1" w:lastColumn="0" w:oddVBand="0" w:evenVBand="0" w:oddHBand="0" w:evenHBand="0" w:firstRowFirstColumn="0" w:firstRowLastColumn="0" w:lastRowFirstColumn="0" w:lastRowLastColumn="0"/>
            <w:tcW w:w="4219" w:type="dxa"/>
          </w:tcPr>
          <w:p w14:paraId="66654C97" w14:textId="77777777" w:rsidR="00204A0D" w:rsidRPr="001C4CB6" w:rsidRDefault="00837F18" w:rsidP="003327D8">
            <w:pPr>
              <w:jc w:val="left"/>
            </w:pPr>
            <w:proofErr w:type="spellStart"/>
            <w:r w:rsidRPr="00837F18">
              <w:t>N_TD_LowerBoundary</w:t>
            </w:r>
            <w:proofErr w:type="spellEnd"/>
            <w:r w:rsidRPr="00837F18">
              <w:t xml:space="preserve">, </w:t>
            </w:r>
            <w:proofErr w:type="spellStart"/>
            <w:r w:rsidRPr="00837F18">
              <w:t>N_TD_UpperBoundary</w:t>
            </w:r>
            <w:proofErr w:type="spellEnd"/>
          </w:p>
        </w:tc>
        <w:tc>
          <w:tcPr>
            <w:tcW w:w="5069" w:type="dxa"/>
          </w:tcPr>
          <w:p w14:paraId="57383590" w14:textId="424016DB" w:rsidR="00204A0D" w:rsidRDefault="00837F18" w:rsidP="003327D8">
            <w:pPr>
              <w:jc w:val="left"/>
              <w:cnfStyle w:val="000000000000" w:firstRow="0" w:lastRow="0" w:firstColumn="0" w:lastColumn="0" w:oddVBand="0" w:evenVBand="0" w:oddHBand="0" w:evenHBand="0" w:firstRowFirstColumn="0" w:firstRowLastColumn="0" w:lastRowFirstColumn="0" w:lastRowLastColumn="0"/>
            </w:pPr>
            <w:r>
              <w:t xml:space="preserve">Reporting of total deposition of nitrogen according to a consensus among German ICP Forests partners in 2018: The lower boundary is the deposition of inorganic N under canopy plus the open field deposition of organic N. The upper boundary is the total N deposition according to </w:t>
            </w:r>
            <w:r w:rsidR="005819C5">
              <w:t>U94</w:t>
            </w:r>
            <w:r>
              <w:t xml:space="preserve"> or V01 (the higher values of the two) plus the open field deposition of organic N.</w:t>
            </w:r>
          </w:p>
        </w:tc>
      </w:tr>
      <w:tr w:rsidR="00204A0D" w:rsidRPr="00B508D4" w14:paraId="705B100B" w14:textId="77777777" w:rsidTr="00332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BC03396" w14:textId="023F8D3D" w:rsidR="00204A0D" w:rsidRPr="001C4CB6" w:rsidRDefault="00936357" w:rsidP="003327D8">
            <w:pPr>
              <w:jc w:val="left"/>
            </w:pPr>
            <w:r w:rsidRPr="00936357">
              <w:t xml:space="preserve">H_TD_U83ClSO2_keq, H_TD_U83SO2_keq, </w:t>
            </w:r>
            <w:commentRangeStart w:id="16"/>
            <w:r w:rsidRPr="00186B66">
              <w:rPr>
                <w:highlight w:val="yellow"/>
                <w:rPrChange w:id="17" w:author="Bernd Ahrends" w:date="2019-03-19T10:28:00Z">
                  <w:rPr/>
                </w:rPrChange>
              </w:rPr>
              <w:t>Ac</w:t>
            </w:r>
            <w:r w:rsidRPr="00936357">
              <w:t xml:space="preserve">_TD_U83_keq, </w:t>
            </w:r>
            <w:r w:rsidRPr="00186B66">
              <w:rPr>
                <w:highlight w:val="yellow"/>
                <w:rPrChange w:id="18" w:author="Bernd Ahrends" w:date="2019-03-19T10:28:00Z">
                  <w:rPr/>
                </w:rPrChange>
              </w:rPr>
              <w:t>Ac</w:t>
            </w:r>
            <w:r w:rsidRPr="00936357">
              <w:t>_TD</w:t>
            </w:r>
            <w:commentRangeEnd w:id="16"/>
            <w:r w:rsidR="00186B66">
              <w:rPr>
                <w:rStyle w:val="Kommentarzeichen"/>
                <w:b w:val="0"/>
                <w:bCs w:val="0"/>
              </w:rPr>
              <w:commentReference w:id="16"/>
            </w:r>
            <w:r w:rsidRPr="00936357">
              <w:t>_</w:t>
            </w:r>
            <w:r w:rsidR="005819C5">
              <w:t>U94</w:t>
            </w:r>
            <w:r w:rsidRPr="00936357">
              <w:t>_keq, AC_TD_D95_keq, H_CU_U83_keq, H_CU_U83Cl_keq, H_CU_</w:t>
            </w:r>
            <w:r w:rsidR="005819C5">
              <w:t>U94</w:t>
            </w:r>
            <w:r w:rsidRPr="00936357">
              <w:t>_keq</w:t>
            </w:r>
          </w:p>
        </w:tc>
        <w:tc>
          <w:tcPr>
            <w:tcW w:w="5069" w:type="dxa"/>
          </w:tcPr>
          <w:p w14:paraId="3787D09E" w14:textId="77777777" w:rsidR="00204A0D" w:rsidRDefault="00936357" w:rsidP="003327D8">
            <w:pPr>
              <w:jc w:val="left"/>
              <w:cnfStyle w:val="000000100000" w:firstRow="0" w:lastRow="0" w:firstColumn="0" w:lastColumn="0" w:oddVBand="0" w:evenVBand="0" w:oddHBand="1" w:evenHBand="0" w:firstRowFirstColumn="0" w:firstRowLastColumn="0" w:lastRowFirstColumn="0" w:lastRowLastColumn="0"/>
            </w:pPr>
            <w:r>
              <w:t>Various variants for calculating the total deposition (TD) and canopy uptake (CU) of protons / acidity. See code section “#Acid deposition” for details on calculation.</w:t>
            </w:r>
          </w:p>
        </w:tc>
      </w:tr>
    </w:tbl>
    <w:p w14:paraId="70835D3F" w14:textId="77777777" w:rsidR="005662DB" w:rsidRPr="00B508D4" w:rsidRDefault="005662DB" w:rsidP="00CC288E"/>
    <w:p w14:paraId="7A9D1F69" w14:textId="77777777" w:rsidR="001E4385" w:rsidRPr="00B508D4" w:rsidRDefault="001E4385" w:rsidP="00473DF6"/>
    <w:p w14:paraId="78CB0424" w14:textId="77777777" w:rsidR="00527E71" w:rsidRDefault="00527E71">
      <w:pPr>
        <w:jc w:val="left"/>
        <w:rPr>
          <w:rFonts w:asciiTheme="majorHAnsi" w:eastAsiaTheme="majorEastAsia" w:hAnsiTheme="majorHAnsi" w:cstheme="majorBidi"/>
          <w:b/>
          <w:bCs/>
          <w:color w:val="365F91" w:themeColor="accent1" w:themeShade="BF"/>
          <w:sz w:val="28"/>
          <w:szCs w:val="28"/>
        </w:rPr>
      </w:pPr>
      <w:r>
        <w:br w:type="page"/>
      </w:r>
    </w:p>
    <w:p w14:paraId="1F6AC2CE" w14:textId="77777777" w:rsidR="00B10798" w:rsidRDefault="00A220AC" w:rsidP="00A220AC">
      <w:pPr>
        <w:pStyle w:val="berschrift1"/>
      </w:pPr>
      <w:bookmarkStart w:id="19" w:name="_Toc3809696"/>
      <w:r>
        <w:lastRenderedPageBreak/>
        <w:t>References</w:t>
      </w:r>
      <w:bookmarkEnd w:id="19"/>
    </w:p>
    <w:p w14:paraId="0BCA152C" w14:textId="77777777" w:rsidR="005B3D3C" w:rsidRPr="005B3D3C" w:rsidRDefault="0055690B" w:rsidP="005B3D3C">
      <w:pPr>
        <w:pStyle w:val="Literaturverzeichnis"/>
        <w:rPr>
          <w:rFonts w:ascii="Times New Roman" w:hAnsi="Times New Roman" w:cs="Times New Roman"/>
          <w:sz w:val="24"/>
        </w:rPr>
      </w:pPr>
      <w:r>
        <w:fldChar w:fldCharType="begin"/>
      </w:r>
      <w:r w:rsidR="005B3D3C">
        <w:instrText xml:space="preserve"> ADDIN ZOTERO_BIBL {"uncited":[],"omitted":[],"custom":[]} CSL_BIBLIOGRAPHY </w:instrText>
      </w:r>
      <w:r>
        <w:fldChar w:fldCharType="separate"/>
      </w:r>
      <w:r w:rsidR="005B3D3C" w:rsidRPr="005B3D3C">
        <w:rPr>
          <w:rFonts w:ascii="Times New Roman" w:hAnsi="Times New Roman" w:cs="Times New Roman"/>
          <w:sz w:val="24"/>
        </w:rPr>
        <w:t>de Vries, W., Reinds, G.J., van der Salm, C., Draaijers, G.P.J., Bleeker, A., Erisman, J.W., Auée, J., Gundersen, P., Kristensen, H.L., van Dobben, H., de Zwart, D., Derome, J., Voogd, J.H.C., Vel, E.M., 2001. Intensive Monitoring of Forest Ecosystems in Europe - Technical Report 2001.</w:t>
      </w:r>
    </w:p>
    <w:p w14:paraId="629AE378" w14:textId="77777777" w:rsidR="005B3D3C" w:rsidRPr="005B3D3C" w:rsidRDefault="005B3D3C" w:rsidP="005B3D3C">
      <w:pPr>
        <w:pStyle w:val="Literaturverzeichnis"/>
        <w:rPr>
          <w:rFonts w:ascii="Times New Roman" w:hAnsi="Times New Roman" w:cs="Times New Roman"/>
          <w:sz w:val="24"/>
        </w:rPr>
      </w:pPr>
      <w:r w:rsidRPr="005B3D3C">
        <w:rPr>
          <w:rFonts w:ascii="Times New Roman" w:hAnsi="Times New Roman" w:cs="Times New Roman"/>
          <w:sz w:val="24"/>
        </w:rPr>
        <w:t>Draaijers, G.P.J., Erisman, J.W., 1995. A canopy budget model to assess atmospheric deposition from throughfall measurements. Water Air Soil Pollut 85, 2253–2258. https://doi.org/10.1007/BF01186169</w:t>
      </w:r>
    </w:p>
    <w:p w14:paraId="6B154C0E" w14:textId="77777777" w:rsidR="005B3D3C" w:rsidRPr="005B3D3C" w:rsidRDefault="005B3D3C" w:rsidP="005B3D3C">
      <w:pPr>
        <w:pStyle w:val="Literaturverzeichnis"/>
        <w:rPr>
          <w:rFonts w:ascii="Times New Roman" w:hAnsi="Times New Roman" w:cs="Times New Roman"/>
          <w:sz w:val="24"/>
          <w:lang w:val="de-DE"/>
        </w:rPr>
      </w:pPr>
      <w:r w:rsidRPr="005B3D3C">
        <w:rPr>
          <w:rFonts w:ascii="Times New Roman" w:hAnsi="Times New Roman" w:cs="Times New Roman"/>
          <w:sz w:val="24"/>
        </w:rPr>
        <w:t xml:space="preserve">Gauger, T., Haenel, H.-D., Rösemann, C., Dämmgen, U., Bleeker, A., Erisman, J.W., Vermeulen, A.T., Schaap, M., Timmermanns, R.M.A., Builtjes, P.J.H., Duyzer, J.H., 2008. National Implementation of the UNECE Convention on Long-range Transboundary Air Pollution (Effects) - Part 1: Deposition Loads: Methods, modelling and mapping results, trends. </w:t>
      </w:r>
      <w:r w:rsidRPr="005B3D3C">
        <w:rPr>
          <w:rFonts w:ascii="Times New Roman" w:hAnsi="Times New Roman" w:cs="Times New Roman"/>
          <w:sz w:val="24"/>
          <w:lang w:val="de-DE"/>
        </w:rPr>
        <w:t>Bundesforschungsanstalt für Landwirtschaft Institut für Agrarökologie.</w:t>
      </w:r>
    </w:p>
    <w:p w14:paraId="2B13B0A5" w14:textId="77777777" w:rsidR="005B3D3C" w:rsidRPr="005B3D3C" w:rsidRDefault="005B3D3C" w:rsidP="005B3D3C">
      <w:pPr>
        <w:pStyle w:val="Literaturverzeichnis"/>
        <w:rPr>
          <w:rFonts w:ascii="Times New Roman" w:hAnsi="Times New Roman" w:cs="Times New Roman"/>
          <w:sz w:val="24"/>
        </w:rPr>
      </w:pPr>
      <w:r w:rsidRPr="005B3D3C">
        <w:rPr>
          <w:rFonts w:ascii="Times New Roman" w:hAnsi="Times New Roman" w:cs="Times New Roman"/>
          <w:sz w:val="24"/>
          <w:lang w:val="de-DE"/>
        </w:rPr>
        <w:t xml:space="preserve">Marchetto, A., Koenig, N., Mosello, R., 2017. </w:t>
      </w:r>
      <w:r w:rsidRPr="005B3D3C">
        <w:rPr>
          <w:rFonts w:ascii="Times New Roman" w:hAnsi="Times New Roman" w:cs="Times New Roman"/>
          <w:sz w:val="24"/>
        </w:rPr>
        <w:t>Organic acids in deposition. Presented at the ICP Forests Conbine expert panel meeting, Zagreb.</w:t>
      </w:r>
    </w:p>
    <w:p w14:paraId="2D6C71A6" w14:textId="77777777" w:rsidR="005B3D3C" w:rsidRPr="005B3D3C" w:rsidRDefault="005B3D3C" w:rsidP="005B3D3C">
      <w:pPr>
        <w:pStyle w:val="Literaturverzeichnis"/>
        <w:rPr>
          <w:rFonts w:ascii="Times New Roman" w:hAnsi="Times New Roman" w:cs="Times New Roman"/>
          <w:sz w:val="24"/>
        </w:rPr>
      </w:pPr>
      <w:r w:rsidRPr="005B3D3C">
        <w:rPr>
          <w:rFonts w:ascii="Times New Roman" w:hAnsi="Times New Roman" w:cs="Times New Roman"/>
          <w:sz w:val="24"/>
        </w:rPr>
        <w:t>Ulrich, 1994. Nutrient and Acid-Base Budget of Central European Forest Ecosystems, in: Godbold, D.L., Hüttermann, A. (Eds.), Effects of Acid Rain on Forest Ecosystems. Wiley-Liss, New York, pp. 1–50.</w:t>
      </w:r>
    </w:p>
    <w:p w14:paraId="5C49D4D8" w14:textId="5450D85D" w:rsidR="0055690B" w:rsidRPr="005819C5" w:rsidRDefault="0055690B" w:rsidP="0055690B">
      <w:pPr>
        <w:rPr>
          <w:rPrChange w:id="20" w:author="aschmitz" w:date="2019-03-21T16:12:00Z">
            <w:rPr>
              <w:lang w:val="de-DE"/>
            </w:rPr>
          </w:rPrChange>
        </w:rPr>
      </w:pPr>
      <w:r>
        <w:fldChar w:fldCharType="end"/>
      </w:r>
      <w:r w:rsidR="00F83B30" w:rsidRPr="00F83B30">
        <w:t xml:space="preserve"> </w:t>
      </w:r>
    </w:p>
    <w:p w14:paraId="1777538A" w14:textId="77777777" w:rsidR="00F537EF" w:rsidRPr="005819C5" w:rsidRDefault="00F537EF" w:rsidP="0055690B">
      <w:pPr>
        <w:rPr>
          <w:rPrChange w:id="21" w:author="aschmitz" w:date="2019-03-21T16:12:00Z">
            <w:rPr>
              <w:lang w:val="de-DE"/>
            </w:rPr>
          </w:rPrChange>
        </w:rPr>
      </w:pPr>
    </w:p>
    <w:p w14:paraId="57CC8C47" w14:textId="77777777" w:rsidR="00F537EF" w:rsidRDefault="00F537EF" w:rsidP="00F537EF">
      <w:pPr>
        <w:pStyle w:val="berschrift1"/>
      </w:pPr>
      <w:bookmarkStart w:id="22" w:name="_Appendix"/>
      <w:bookmarkStart w:id="23" w:name="_Ref3454583"/>
      <w:bookmarkStart w:id="24" w:name="_Toc3809697"/>
      <w:bookmarkEnd w:id="22"/>
      <w:r>
        <w:t>Appendix</w:t>
      </w:r>
      <w:bookmarkEnd w:id="23"/>
      <w:bookmarkEnd w:id="24"/>
    </w:p>
    <w:p w14:paraId="5D2E7401" w14:textId="77777777" w:rsidR="000C0736" w:rsidRDefault="000C0736" w:rsidP="0055690B"/>
    <w:p w14:paraId="5A254000" w14:textId="77777777" w:rsidR="0099570B" w:rsidRDefault="0099570B" w:rsidP="00902391">
      <w:pPr>
        <w:pStyle w:val="berschrift2"/>
      </w:pPr>
      <w:bookmarkStart w:id="25" w:name="_Toc3809698"/>
      <w:r>
        <w:t xml:space="preserve">Correction function for </w:t>
      </w:r>
      <w:r w:rsidR="00312967">
        <w:t>deposition estimates based o</w:t>
      </w:r>
      <w:r w:rsidR="00902391">
        <w:t>n weak acids calculated according to the charge balance method</w:t>
      </w:r>
      <w:bookmarkEnd w:id="25"/>
    </w:p>
    <w:p w14:paraId="5B8A616F" w14:textId="40DF5F1E" w:rsidR="00F83B30" w:rsidRDefault="000F74D4" w:rsidP="0055690B">
      <w:r>
        <w:t xml:space="preserve">The CBMs D95 and V01 require estimates of annual deposition rates of weak acids in the open field and under canopy. </w:t>
      </w:r>
      <w:r w:rsidR="00D5228C">
        <w:t>T</w:t>
      </w:r>
      <w:r w:rsidR="0027496B">
        <w:t xml:space="preserve">he concentration of </w:t>
      </w:r>
      <w:r w:rsidR="00063C9C">
        <w:t>weak acid</w:t>
      </w:r>
      <w:r w:rsidR="00F14ED7">
        <w:t>s</w:t>
      </w:r>
      <w:r w:rsidR="00F83B30">
        <w:t xml:space="preserve"> </w:t>
      </w:r>
      <w:r w:rsidR="00D5228C">
        <w:t>is the sum of the concentration of bicarbonate and weak organic acids</w:t>
      </w:r>
      <w:r>
        <w:t xml:space="preserve">.  </w:t>
      </w:r>
      <w:r w:rsidR="006E500E">
        <w:t xml:space="preserve">According to the </w:t>
      </w:r>
      <w:r>
        <w:t>“measured alkalinity approach” (MA appro</w:t>
      </w:r>
      <w:r w:rsidR="00445945">
        <w:t>a</w:t>
      </w:r>
      <w:r>
        <w:t>ch)</w:t>
      </w:r>
      <w:r w:rsidR="005B3D3C">
        <w:t xml:space="preserve"> </w:t>
      </w:r>
      <w:r w:rsidR="006E500E">
        <w:t>it can be calculated based on measurements of alkalinity and pH</w:t>
      </w:r>
      <w:r w:rsidR="005B3D3C">
        <w:t xml:space="preserve"> </w:t>
      </w:r>
      <w:r w:rsidR="005B3D3C">
        <w:fldChar w:fldCharType="begin"/>
      </w:r>
      <w:r w:rsidR="005B3D3C">
        <w:instrText xml:space="preserve"> ADDIN ZOTERO_ITEM CSL_CITATION {"citationID":"410Kwk0q","properties":{"formattedCitation":"(Marchetto et al., 2017)","plainCitation":"(Marchetto et al., 2017)","noteIndex":0},"citationItems":[{"id":2542,"uris":["http://zotero.org/users/3182202/items/3DRJWKGH"],"uri":["http://zotero.org/users/3182202/items/3DRJWKGH"],"itemData":{"id":2542,"type":"paper-conference","title":"Organic acids in deposition","publisher-place":"Zagreb","event":"ICP Forests Conbine expert panel meeting","event-place":"Zagreb","author":[{"family":"Marchetto","given":"Aldo"},{"family":"Koenig","given":"Nils"},{"family":"Mosello","given":"Rosario"}],"issued":{"date-parts":[["2017"]]}}}],"schema":"https://github.com/citation-style-language/schema/raw/master/csl-citation.json"} </w:instrText>
      </w:r>
      <w:r w:rsidR="005B3D3C">
        <w:fldChar w:fldCharType="separate"/>
      </w:r>
      <w:r w:rsidR="005B3D3C" w:rsidRPr="005B3D3C">
        <w:rPr>
          <w:rFonts w:ascii="Calibri" w:hAnsi="Calibri" w:cs="Calibri"/>
        </w:rPr>
        <w:t>(Marchetto et al., 2017)</w:t>
      </w:r>
      <w:r w:rsidR="005B3D3C">
        <w:fldChar w:fldCharType="end"/>
      </w:r>
      <w:r w:rsidR="006E500E">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533"/>
      </w:tblGrid>
      <w:tr w:rsidR="006E500E" w14:paraId="53A42EAF" w14:textId="77777777" w:rsidTr="003435E9">
        <w:trPr>
          <w:trHeight w:val="454"/>
        </w:trPr>
        <w:tc>
          <w:tcPr>
            <w:tcW w:w="8755" w:type="dxa"/>
            <w:vAlign w:val="center"/>
          </w:tcPr>
          <w:p w14:paraId="40B70151" w14:textId="30772936" w:rsidR="006E500E" w:rsidRDefault="006E500E" w:rsidP="003435E9">
            <w:pPr>
              <w:jc w:val="center"/>
            </w:pPr>
            <m:oMathPara>
              <m:oMath>
                <m:r>
                  <w:rPr>
                    <w:rFonts w:ascii="Cambria Math" w:hAnsi="Cambria Math"/>
                    <w:lang w:val="de-DE"/>
                  </w:rPr>
                  <m:t>[WA]=</m:t>
                </m:r>
                <m:d>
                  <m:dPr>
                    <m:begChr m:val="["/>
                    <m:endChr m:val="]"/>
                    <m:ctrlPr>
                      <w:rPr>
                        <w:rFonts w:ascii="Cambria Math" w:hAnsi="Cambria Math"/>
                        <w:i/>
                        <w:lang w:val="de-DE"/>
                      </w:rPr>
                    </m:ctrlPr>
                  </m:dPr>
                  <m:e>
                    <m:r>
                      <w:rPr>
                        <w:rFonts w:ascii="Cambria Math" w:hAnsi="Cambria Math"/>
                        <w:lang w:val="de-DE"/>
                      </w:rPr>
                      <m:t>HC</m:t>
                    </m:r>
                    <m:sSubSup>
                      <m:sSubSupPr>
                        <m:ctrlPr>
                          <w:rPr>
                            <w:rFonts w:ascii="Cambria Math" w:hAnsi="Cambria Math"/>
                            <w:i/>
                            <w:lang w:val="de-DE"/>
                          </w:rPr>
                        </m:ctrlPr>
                      </m:sSubSupPr>
                      <m:e>
                        <m:r>
                          <w:rPr>
                            <w:rFonts w:ascii="Cambria Math" w:hAnsi="Cambria Math"/>
                            <w:lang w:val="de-DE"/>
                          </w:rPr>
                          <m:t>O</m:t>
                        </m:r>
                      </m:e>
                      <m:sub>
                        <m:r>
                          <w:rPr>
                            <w:rFonts w:ascii="Cambria Math" w:hAnsi="Cambria Math"/>
                            <w:lang w:val="de-DE"/>
                          </w:rPr>
                          <m:t>3</m:t>
                        </m:r>
                      </m:sub>
                      <m:sup>
                        <m:r>
                          <w:rPr>
                            <w:rFonts w:ascii="Cambria Math" w:hAnsi="Cambria Math"/>
                            <w:lang w:val="de-DE"/>
                          </w:rPr>
                          <m:t>-</m:t>
                        </m:r>
                      </m:sup>
                    </m:sSubSup>
                  </m:e>
                </m:d>
                <m:r>
                  <w:rPr>
                    <w:rFonts w:ascii="Cambria Math" w:hAnsi="Cambria Math"/>
                    <w:lang w:val="de-DE"/>
                  </w:rPr>
                  <m:t xml:space="preserve">+ </m:t>
                </m:r>
                <m:sSup>
                  <m:sSupPr>
                    <m:ctrlPr>
                      <w:rPr>
                        <w:rFonts w:ascii="Cambria Math" w:hAnsi="Cambria Math"/>
                        <w:i/>
                        <w:lang w:val="de-DE"/>
                      </w:rPr>
                    </m:ctrlPr>
                  </m:sSupPr>
                  <m:e>
                    <m:d>
                      <m:dPr>
                        <m:begChr m:val="["/>
                        <m:endChr m:val="]"/>
                        <m:ctrlPr>
                          <w:rPr>
                            <w:rFonts w:ascii="Cambria Math" w:hAnsi="Cambria Math"/>
                            <w:i/>
                            <w:lang w:val="de-DE"/>
                          </w:rPr>
                        </m:ctrlPr>
                      </m:dPr>
                      <m:e>
                        <m:sSup>
                          <m:sSupPr>
                            <m:ctrlPr>
                              <w:rPr>
                                <w:rFonts w:ascii="Cambria Math" w:hAnsi="Cambria Math"/>
                                <w:i/>
                                <w:lang w:val="de-DE"/>
                              </w:rPr>
                            </m:ctrlPr>
                          </m:sSupPr>
                          <m:e>
                            <m:r>
                              <w:rPr>
                                <w:rFonts w:ascii="Cambria Math" w:hAnsi="Cambria Math"/>
                                <w:lang w:val="de-DE"/>
                              </w:rPr>
                              <m:t>RC</m:t>
                            </m:r>
                            <m:r>
                              <w:rPr>
                                <w:rFonts w:ascii="Cambria Math" w:hAnsi="Cambria Math"/>
                                <w:lang w:val="de-DE"/>
                              </w:rPr>
                              <m:t>OO</m:t>
                            </m:r>
                          </m:e>
                          <m:sup>
                            <m:r>
                              <w:rPr>
                                <w:rFonts w:ascii="Cambria Math" w:hAnsi="Cambria Math"/>
                                <w:lang w:val="de-DE"/>
                              </w:rPr>
                              <m:t>-</m:t>
                            </m:r>
                          </m:sup>
                        </m:sSup>
                      </m:e>
                    </m:d>
                  </m:e>
                  <m:sup>
                    <m:r>
                      <w:rPr>
                        <w:rFonts w:ascii="Cambria Math" w:hAnsi="Cambria Math"/>
                        <w:lang w:val="de-DE"/>
                      </w:rPr>
                      <m:t>weak</m:t>
                    </m:r>
                  </m:sup>
                </m:sSup>
              </m:oMath>
            </m:oMathPara>
          </w:p>
        </w:tc>
        <w:tc>
          <w:tcPr>
            <w:tcW w:w="533" w:type="dxa"/>
            <w:vAlign w:val="center"/>
          </w:tcPr>
          <w:p w14:paraId="47BA5D90" w14:textId="25D1E64B" w:rsidR="006E500E" w:rsidRDefault="006E500E" w:rsidP="003435E9">
            <w:pPr>
              <w:jc w:val="center"/>
            </w:pPr>
            <w:r>
              <w:t>(1)</w:t>
            </w:r>
          </w:p>
        </w:tc>
      </w:tr>
      <w:tr w:rsidR="006E500E" w14:paraId="17EE6074" w14:textId="77777777" w:rsidTr="003435E9">
        <w:trPr>
          <w:trHeight w:val="454"/>
        </w:trPr>
        <w:tc>
          <w:tcPr>
            <w:tcW w:w="8755" w:type="dxa"/>
            <w:vAlign w:val="center"/>
          </w:tcPr>
          <w:p w14:paraId="5C9FD374" w14:textId="26EADD87" w:rsidR="006E500E" w:rsidRDefault="006E500E" w:rsidP="003435E9">
            <w:pPr>
              <w:jc w:val="center"/>
            </w:pPr>
            <m:oMathPara>
              <m:oMath>
                <m:r>
                  <w:rPr>
                    <w:rFonts w:ascii="Cambria Math" w:hAnsi="Cambria Math"/>
                    <w:lang w:val="de-DE"/>
                  </w:rPr>
                  <m:t>Alk=</m:t>
                </m:r>
                <m:d>
                  <m:dPr>
                    <m:begChr m:val="["/>
                    <m:endChr m:val="]"/>
                    <m:ctrlPr>
                      <w:rPr>
                        <w:rFonts w:ascii="Cambria Math" w:hAnsi="Cambria Math"/>
                        <w:i/>
                        <w:lang w:val="de-DE"/>
                      </w:rPr>
                    </m:ctrlPr>
                  </m:dPr>
                  <m:e>
                    <m:r>
                      <w:rPr>
                        <w:rFonts w:ascii="Cambria Math" w:hAnsi="Cambria Math"/>
                        <w:lang w:val="de-DE"/>
                      </w:rPr>
                      <m:t>HC</m:t>
                    </m:r>
                    <m:sSubSup>
                      <m:sSubSupPr>
                        <m:ctrlPr>
                          <w:rPr>
                            <w:rFonts w:ascii="Cambria Math" w:hAnsi="Cambria Math"/>
                            <w:i/>
                            <w:lang w:val="de-DE"/>
                          </w:rPr>
                        </m:ctrlPr>
                      </m:sSubSupPr>
                      <m:e>
                        <m:r>
                          <w:rPr>
                            <w:rFonts w:ascii="Cambria Math" w:hAnsi="Cambria Math"/>
                            <w:lang w:val="de-DE"/>
                          </w:rPr>
                          <m:t>O</m:t>
                        </m:r>
                      </m:e>
                      <m:sub>
                        <m:r>
                          <w:rPr>
                            <w:rFonts w:ascii="Cambria Math" w:hAnsi="Cambria Math"/>
                            <w:lang w:val="de-DE"/>
                          </w:rPr>
                          <m:t>3</m:t>
                        </m:r>
                      </m:sub>
                      <m:sup>
                        <m:r>
                          <w:rPr>
                            <w:rFonts w:ascii="Cambria Math" w:hAnsi="Cambria Math"/>
                            <w:lang w:val="de-DE"/>
                          </w:rPr>
                          <m:t>-</m:t>
                        </m:r>
                      </m:sup>
                    </m:sSubSup>
                  </m:e>
                </m:d>
                <m:r>
                  <w:rPr>
                    <w:rFonts w:ascii="Cambria Math" w:hAnsi="Cambria Math"/>
                    <w:lang w:val="de-DE"/>
                  </w:rPr>
                  <m:t xml:space="preserve">+ </m:t>
                </m:r>
                <m:sSup>
                  <m:sSupPr>
                    <m:ctrlPr>
                      <w:rPr>
                        <w:rFonts w:ascii="Cambria Math" w:hAnsi="Cambria Math"/>
                        <w:i/>
                        <w:lang w:val="de-DE"/>
                      </w:rPr>
                    </m:ctrlPr>
                  </m:sSupPr>
                  <m:e>
                    <m:d>
                      <m:dPr>
                        <m:begChr m:val="["/>
                        <m:endChr m:val="]"/>
                        <m:ctrlPr>
                          <w:rPr>
                            <w:rFonts w:ascii="Cambria Math" w:hAnsi="Cambria Math"/>
                            <w:i/>
                            <w:lang w:val="de-DE"/>
                          </w:rPr>
                        </m:ctrlPr>
                      </m:dPr>
                      <m:e>
                        <m:sSup>
                          <m:sSupPr>
                            <m:ctrlPr>
                              <w:rPr>
                                <w:rFonts w:ascii="Cambria Math" w:hAnsi="Cambria Math"/>
                                <w:i/>
                                <w:lang w:val="de-DE"/>
                              </w:rPr>
                            </m:ctrlPr>
                          </m:sSupPr>
                          <m:e>
                            <m:r>
                              <w:rPr>
                                <w:rFonts w:ascii="Cambria Math" w:hAnsi="Cambria Math"/>
                                <w:lang w:val="de-DE"/>
                              </w:rPr>
                              <m:t>RCOO</m:t>
                            </m:r>
                          </m:e>
                          <m:sup>
                            <m:r>
                              <w:rPr>
                                <w:rFonts w:ascii="Cambria Math" w:hAnsi="Cambria Math"/>
                                <w:lang w:val="de-DE"/>
                              </w:rPr>
                              <m:t>-</m:t>
                            </m:r>
                          </m:sup>
                        </m:sSup>
                      </m:e>
                    </m:d>
                  </m:e>
                  <m:sup>
                    <m:r>
                      <w:rPr>
                        <w:rFonts w:ascii="Cambria Math" w:hAnsi="Cambria Math"/>
                        <w:lang w:val="de-DE"/>
                      </w:rPr>
                      <m:t>weak</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OH</m:t>
                    </m:r>
                  </m:e>
                  <m:sup>
                    <m:r>
                      <w:rPr>
                        <w:rFonts w:ascii="Cambria Math" w:hAnsi="Cambria Math"/>
                        <w:lang w:val="de-DE"/>
                      </w:rPr>
                      <m:t>-</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m:t>
                    </m:r>
                  </m:sup>
                </m:sSup>
                <m:r>
                  <w:rPr>
                    <w:rFonts w:ascii="Cambria Math" w:hAnsi="Cambria Math"/>
                    <w:lang w:val="de-DE"/>
                  </w:rPr>
                  <m:t>]</m:t>
                </m:r>
              </m:oMath>
            </m:oMathPara>
          </w:p>
        </w:tc>
        <w:tc>
          <w:tcPr>
            <w:tcW w:w="533" w:type="dxa"/>
            <w:vAlign w:val="center"/>
          </w:tcPr>
          <w:p w14:paraId="7A7FE7D9" w14:textId="007C8458" w:rsidR="006E500E" w:rsidRDefault="006E500E" w:rsidP="003435E9">
            <w:pPr>
              <w:jc w:val="center"/>
            </w:pPr>
            <w:r>
              <w:t>(2)</w:t>
            </w:r>
          </w:p>
        </w:tc>
      </w:tr>
      <w:tr w:rsidR="006E500E" w14:paraId="190CB37E" w14:textId="77777777" w:rsidTr="003435E9">
        <w:trPr>
          <w:trHeight w:val="454"/>
        </w:trPr>
        <w:tc>
          <w:tcPr>
            <w:tcW w:w="8755" w:type="dxa"/>
            <w:vAlign w:val="center"/>
          </w:tcPr>
          <w:p w14:paraId="2EF6F5EB" w14:textId="0B3B0285" w:rsidR="006E500E" w:rsidRDefault="00974DD6" w:rsidP="003435E9">
            <w:pPr>
              <w:jc w:val="center"/>
            </w:pPr>
            <m:oMathPara>
              <m:oMath>
                <m:d>
                  <m:dPr>
                    <m:begChr m:val="["/>
                    <m:endChr m:val="]"/>
                    <m:ctrlPr>
                      <w:rPr>
                        <w:rFonts w:ascii="Cambria Math" w:hAnsi="Cambria Math"/>
                        <w:i/>
                        <w:lang w:val="de-DE"/>
                      </w:rPr>
                    </m:ctrlPr>
                  </m:dPr>
                  <m:e>
                    <m:r>
                      <w:rPr>
                        <w:rFonts w:ascii="Cambria Math" w:hAnsi="Cambria Math"/>
                        <w:lang w:val="de-DE"/>
                      </w:rPr>
                      <m:t>WA</m:t>
                    </m:r>
                  </m:e>
                </m:d>
                <m:r>
                  <w:rPr>
                    <w:rFonts w:ascii="Cambria Math" w:hAnsi="Cambria Math"/>
                    <w:lang w:val="de-DE"/>
                  </w:rPr>
                  <m:t>=Alk-</m:t>
                </m:r>
                <m:d>
                  <m:dPr>
                    <m:begChr m:val="["/>
                    <m:endChr m:val="]"/>
                    <m:ctrlPr>
                      <w:rPr>
                        <w:rFonts w:ascii="Cambria Math" w:hAnsi="Cambria Math"/>
                        <w:i/>
                        <w:lang w:val="de-DE"/>
                      </w:rPr>
                    </m:ctrlPr>
                  </m:dPr>
                  <m:e>
                    <m:sSup>
                      <m:sSupPr>
                        <m:ctrlPr>
                          <w:rPr>
                            <w:rFonts w:ascii="Cambria Math" w:hAnsi="Cambria Math"/>
                            <w:i/>
                            <w:lang w:val="de-DE"/>
                          </w:rPr>
                        </m:ctrlPr>
                      </m:sSupPr>
                      <m:e>
                        <m:r>
                          <w:rPr>
                            <w:rFonts w:ascii="Cambria Math" w:hAnsi="Cambria Math"/>
                            <w:lang w:val="de-DE"/>
                          </w:rPr>
                          <m:t>OH</m:t>
                        </m:r>
                      </m:e>
                      <m:sup>
                        <m:r>
                          <w:rPr>
                            <w:rFonts w:ascii="Cambria Math" w:hAnsi="Cambria Math"/>
                            <w:lang w:val="de-DE"/>
                          </w:rPr>
                          <m:t>-</m:t>
                        </m:r>
                      </m:sup>
                    </m:sSup>
                  </m:e>
                </m:d>
                <m:r>
                  <w:rPr>
                    <w:rFonts w:ascii="Cambria Math" w:hAnsi="Cambria Math"/>
                    <w:lang w:val="de-DE"/>
                  </w:rPr>
                  <m:t>+[</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m:t>
                    </m:r>
                  </m:sup>
                </m:sSup>
                <m:r>
                  <w:rPr>
                    <w:rFonts w:ascii="Cambria Math" w:hAnsi="Cambria Math"/>
                    <w:lang w:val="de-DE"/>
                  </w:rPr>
                  <m:t>]</m:t>
                </m:r>
              </m:oMath>
            </m:oMathPara>
          </w:p>
        </w:tc>
        <w:tc>
          <w:tcPr>
            <w:tcW w:w="533" w:type="dxa"/>
            <w:vAlign w:val="center"/>
          </w:tcPr>
          <w:p w14:paraId="5344FF8D" w14:textId="18CAA6EE" w:rsidR="006E500E" w:rsidRDefault="006E500E" w:rsidP="003435E9">
            <w:pPr>
              <w:jc w:val="center"/>
            </w:pPr>
            <w:r>
              <w:t>(3)</w:t>
            </w:r>
          </w:p>
        </w:tc>
      </w:tr>
    </w:tbl>
    <w:p w14:paraId="70B13A2C" w14:textId="77777777" w:rsidR="003435E9" w:rsidRDefault="003435E9" w:rsidP="0055690B"/>
    <w:p w14:paraId="44F44AA1" w14:textId="77777777" w:rsidR="00063C9C" w:rsidRDefault="00063C9C" w:rsidP="0055690B">
      <w:r w:rsidRPr="00063C9C">
        <w:t xml:space="preserve">An alternative approach to calculate </w:t>
      </w:r>
      <w:r w:rsidR="00F14ED7">
        <w:t xml:space="preserve">the concentrations of </w:t>
      </w:r>
      <w:r>
        <w:t>weak acid</w:t>
      </w:r>
      <w:r w:rsidR="00F14ED7">
        <w:t>s</w:t>
      </w:r>
      <w:r>
        <w:t xml:space="preserve"> is the “charge balance approach”: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533"/>
      </w:tblGrid>
      <w:tr w:rsidR="006E500E" w14:paraId="382A101A" w14:textId="77777777" w:rsidTr="003435E9">
        <w:tc>
          <w:tcPr>
            <w:tcW w:w="8755" w:type="dxa"/>
            <w:vAlign w:val="center"/>
          </w:tcPr>
          <w:p w14:paraId="148A9C9E" w14:textId="71931B9C" w:rsidR="006E500E" w:rsidRDefault="00974DD6" w:rsidP="003435E9">
            <w:pPr>
              <w:jc w:val="center"/>
            </w:pPr>
            <m:oMathPara>
              <m:oMath>
                <m:d>
                  <m:dPr>
                    <m:begChr m:val="["/>
                    <m:endChr m:val="]"/>
                    <m:ctrlPr>
                      <w:rPr>
                        <w:rFonts w:ascii="Cambria Math" w:hAnsi="Cambria Math"/>
                        <w:i/>
                        <w:lang w:val="de-DE"/>
                      </w:rPr>
                    </m:ctrlPr>
                  </m:dPr>
                  <m:e>
                    <m:r>
                      <w:rPr>
                        <w:rFonts w:ascii="Cambria Math" w:hAnsi="Cambria Math"/>
                        <w:lang w:val="de-DE"/>
                      </w:rPr>
                      <m:t>WA</m:t>
                    </m:r>
                  </m:e>
                </m:d>
                <m:r>
                  <w:rPr>
                    <w:rFonts w:ascii="Cambria Math" w:hAnsi="Cambria Math"/>
                    <w:lang w:val="de-DE"/>
                  </w:rPr>
                  <m:t>=</m:t>
                </m:r>
                <m:d>
                  <m:dPr>
                    <m:begChr m:val="["/>
                    <m:endChr m:val="]"/>
                    <m:ctrlPr>
                      <w:rPr>
                        <w:rFonts w:ascii="Cambria Math" w:hAnsi="Cambria Math"/>
                        <w:i/>
                        <w:lang w:val="de-DE"/>
                      </w:rPr>
                    </m:ctrlPr>
                  </m:dPr>
                  <m:e>
                    <m:sSup>
                      <m:sSupPr>
                        <m:ctrlPr>
                          <w:rPr>
                            <w:rFonts w:ascii="Cambria Math" w:hAnsi="Cambria Math"/>
                            <w:i/>
                            <w:lang w:val="de-DE"/>
                          </w:rPr>
                        </m:ctrlPr>
                      </m:sSupPr>
                      <m:e>
                        <m:r>
                          <w:rPr>
                            <w:rFonts w:ascii="Cambria Math" w:hAnsi="Cambria Math"/>
                            <w:lang w:val="de-DE"/>
                          </w:rPr>
                          <m:t>Ca</m:t>
                        </m:r>
                      </m:e>
                      <m:sup>
                        <m:r>
                          <w:rPr>
                            <w:rFonts w:ascii="Cambria Math" w:hAnsi="Cambria Math"/>
                            <w:lang w:val="de-DE"/>
                          </w:rPr>
                          <m:t>2+</m:t>
                        </m:r>
                      </m:sup>
                    </m:sSup>
                  </m:e>
                </m:d>
                <m:r>
                  <w:rPr>
                    <w:rFonts w:ascii="Cambria Math" w:hAnsi="Cambria Math"/>
                    <w:lang w:val="de-DE"/>
                  </w:rPr>
                  <m:t>+</m:t>
                </m:r>
                <m:d>
                  <m:dPr>
                    <m:begChr m:val="["/>
                    <m:endChr m:val="]"/>
                    <m:ctrlPr>
                      <w:rPr>
                        <w:rFonts w:ascii="Cambria Math" w:hAnsi="Cambria Math"/>
                        <w:i/>
                        <w:lang w:val="de-DE"/>
                      </w:rPr>
                    </m:ctrlPr>
                  </m:dPr>
                  <m:e>
                    <m:sSup>
                      <m:sSupPr>
                        <m:ctrlPr>
                          <w:rPr>
                            <w:rFonts w:ascii="Cambria Math" w:hAnsi="Cambria Math"/>
                            <w:i/>
                            <w:lang w:val="de-DE"/>
                          </w:rPr>
                        </m:ctrlPr>
                      </m:sSupPr>
                      <m:e>
                        <m:r>
                          <w:rPr>
                            <w:rFonts w:ascii="Cambria Math" w:hAnsi="Cambria Math"/>
                            <w:lang w:val="de-DE"/>
                          </w:rPr>
                          <m:t>Mg</m:t>
                        </m:r>
                      </m:e>
                      <m:sup>
                        <m:r>
                          <w:rPr>
                            <w:rFonts w:ascii="Cambria Math" w:hAnsi="Cambria Math"/>
                            <w:lang w:val="de-DE"/>
                          </w:rPr>
                          <m:t>2+</m:t>
                        </m:r>
                      </m:sup>
                    </m:sSup>
                  </m:e>
                </m:d>
                <m:r>
                  <w:rPr>
                    <w:rFonts w:ascii="Cambria Math" w:hAnsi="Cambria Math"/>
                    <w:lang w:val="de-DE"/>
                  </w:rPr>
                  <m:t>+[</m:t>
                </m:r>
                <m:sSup>
                  <m:sSupPr>
                    <m:ctrlPr>
                      <w:rPr>
                        <w:rFonts w:ascii="Cambria Math" w:hAnsi="Cambria Math"/>
                        <w:i/>
                        <w:lang w:val="de-DE"/>
                      </w:rPr>
                    </m:ctrlPr>
                  </m:sSupPr>
                  <m:e>
                    <m:r>
                      <w:rPr>
                        <w:rFonts w:ascii="Cambria Math" w:hAnsi="Cambria Math"/>
                        <w:lang w:val="de-DE"/>
                      </w:rPr>
                      <m:t>Na</m:t>
                    </m:r>
                  </m:e>
                  <m:sup>
                    <m:r>
                      <w:rPr>
                        <w:rFonts w:ascii="Cambria Math" w:hAnsi="Cambria Math"/>
                        <w:lang w:val="de-DE"/>
                      </w:rPr>
                      <m:t>+</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[K</m:t>
                    </m:r>
                  </m:e>
                  <m:sup>
                    <m:r>
                      <w:rPr>
                        <w:rFonts w:ascii="Cambria Math" w:hAnsi="Cambria Math"/>
                        <w:lang w:val="de-DE"/>
                      </w:rPr>
                      <m:t>+</m:t>
                    </m:r>
                  </m:sup>
                </m:sSup>
                <m:r>
                  <w:rPr>
                    <w:rFonts w:ascii="Cambria Math" w:hAnsi="Cambria Math"/>
                    <w:lang w:val="de-DE"/>
                  </w:rPr>
                  <m:t>]+[</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m:t>
                    </m:r>
                  </m:sup>
                </m:sSup>
                <m:r>
                  <w:rPr>
                    <w:rFonts w:ascii="Cambria Math" w:hAnsi="Cambria Math"/>
                    <w:lang w:val="de-DE"/>
                  </w:rPr>
                  <m:t>]+[</m:t>
                </m:r>
                <m:sSubSup>
                  <m:sSubSupPr>
                    <m:ctrlPr>
                      <w:rPr>
                        <w:rFonts w:ascii="Cambria Math" w:hAnsi="Cambria Math"/>
                        <w:i/>
                        <w:lang w:val="de-DE"/>
                      </w:rPr>
                    </m:ctrlPr>
                  </m:sSubSupPr>
                  <m:e>
                    <m:r>
                      <w:rPr>
                        <w:rFonts w:ascii="Cambria Math" w:hAnsi="Cambria Math"/>
                        <w:lang w:val="de-DE"/>
                      </w:rPr>
                      <m:t>NH</m:t>
                    </m:r>
                  </m:e>
                  <m:sub>
                    <m:r>
                      <w:rPr>
                        <w:rFonts w:ascii="Cambria Math" w:hAnsi="Cambria Math"/>
                        <w:lang w:val="de-DE"/>
                      </w:rPr>
                      <m:t>4</m:t>
                    </m:r>
                  </m:sub>
                  <m:sup>
                    <m:r>
                      <w:rPr>
                        <w:rFonts w:ascii="Cambria Math" w:hAnsi="Cambria Math"/>
                        <w:lang w:val="de-DE"/>
                      </w:rPr>
                      <m:t>+</m:t>
                    </m:r>
                  </m:sup>
                </m:sSubSup>
                <m:r>
                  <w:rPr>
                    <w:rFonts w:ascii="Cambria Math" w:hAnsi="Cambria Math"/>
                    <w:lang w:val="de-DE"/>
                  </w:rPr>
                  <m:t>]-[</m:t>
                </m:r>
                <m:sSubSup>
                  <m:sSubSupPr>
                    <m:ctrlPr>
                      <w:rPr>
                        <w:rFonts w:ascii="Cambria Math" w:hAnsi="Cambria Math"/>
                        <w:i/>
                        <w:lang w:val="de-DE"/>
                      </w:rPr>
                    </m:ctrlPr>
                  </m:sSubSupPr>
                  <m:e>
                    <m:r>
                      <w:rPr>
                        <w:rFonts w:ascii="Cambria Math" w:hAnsi="Cambria Math"/>
                        <w:lang w:val="de-DE"/>
                      </w:rPr>
                      <m:t>SO</m:t>
                    </m:r>
                  </m:e>
                  <m:sub>
                    <m:r>
                      <w:rPr>
                        <w:rFonts w:ascii="Cambria Math" w:hAnsi="Cambria Math"/>
                        <w:lang w:val="de-DE"/>
                      </w:rPr>
                      <m:t>4</m:t>
                    </m:r>
                  </m:sub>
                  <m:sup>
                    <m:r>
                      <w:rPr>
                        <w:rFonts w:ascii="Cambria Math" w:hAnsi="Cambria Math"/>
                        <w:lang w:val="de-DE"/>
                      </w:rPr>
                      <m:t>2-</m:t>
                    </m:r>
                  </m:sup>
                </m:sSubSup>
                <m:r>
                  <w:rPr>
                    <w:rFonts w:ascii="Cambria Math" w:hAnsi="Cambria Math"/>
                    <w:lang w:val="de-DE"/>
                  </w:rPr>
                  <m:t>]-[</m:t>
                </m:r>
                <m:sSubSup>
                  <m:sSubSupPr>
                    <m:ctrlPr>
                      <w:rPr>
                        <w:rFonts w:ascii="Cambria Math" w:hAnsi="Cambria Math"/>
                        <w:i/>
                        <w:lang w:val="de-DE"/>
                      </w:rPr>
                    </m:ctrlPr>
                  </m:sSubSupPr>
                  <m:e>
                    <m:r>
                      <w:rPr>
                        <w:rFonts w:ascii="Cambria Math" w:hAnsi="Cambria Math"/>
                        <w:lang w:val="de-DE"/>
                      </w:rPr>
                      <m:t>NO</m:t>
                    </m:r>
                  </m:e>
                  <m:sub>
                    <m:r>
                      <w:rPr>
                        <w:rFonts w:ascii="Cambria Math" w:hAnsi="Cambria Math"/>
                        <w:lang w:val="de-DE"/>
                      </w:rPr>
                      <m:t>3</m:t>
                    </m:r>
                  </m:sub>
                  <m:sup>
                    <m:r>
                      <w:rPr>
                        <w:rFonts w:ascii="Cambria Math" w:hAnsi="Cambria Math"/>
                        <w:lang w:val="de-DE"/>
                      </w:rPr>
                      <m:t>-</m:t>
                    </m:r>
                  </m:sup>
                </m:sSubSup>
                <m:r>
                  <w:rPr>
                    <w:rFonts w:ascii="Cambria Math" w:hAnsi="Cambria Math"/>
                    <w:lang w:val="de-DE"/>
                  </w:rPr>
                  <m:t>]-[</m:t>
                </m:r>
                <m:sSup>
                  <m:sSupPr>
                    <m:ctrlPr>
                      <w:rPr>
                        <w:rFonts w:ascii="Cambria Math" w:hAnsi="Cambria Math"/>
                        <w:i/>
                        <w:lang w:val="de-DE"/>
                      </w:rPr>
                    </m:ctrlPr>
                  </m:sSupPr>
                  <m:e>
                    <m:r>
                      <w:rPr>
                        <w:rFonts w:ascii="Cambria Math" w:hAnsi="Cambria Math"/>
                        <w:lang w:val="de-DE"/>
                      </w:rPr>
                      <m:t>Cl</m:t>
                    </m:r>
                  </m:e>
                  <m:sup>
                    <m:r>
                      <w:rPr>
                        <w:rFonts w:ascii="Cambria Math" w:hAnsi="Cambria Math"/>
                        <w:lang w:val="de-DE"/>
                      </w:rPr>
                      <m:t>-</m:t>
                    </m:r>
                  </m:sup>
                </m:sSup>
                <m:r>
                  <w:rPr>
                    <w:rFonts w:ascii="Cambria Math" w:hAnsi="Cambria Math"/>
                    <w:lang w:val="de-DE"/>
                  </w:rPr>
                  <m:t>]</m:t>
                </m:r>
              </m:oMath>
            </m:oMathPara>
          </w:p>
        </w:tc>
        <w:tc>
          <w:tcPr>
            <w:tcW w:w="533" w:type="dxa"/>
            <w:vAlign w:val="center"/>
          </w:tcPr>
          <w:p w14:paraId="24A71053" w14:textId="40B88804" w:rsidR="006E500E" w:rsidRDefault="006E500E" w:rsidP="003435E9">
            <w:pPr>
              <w:jc w:val="center"/>
            </w:pPr>
            <w:r>
              <w:t>(4)</w:t>
            </w:r>
          </w:p>
        </w:tc>
      </w:tr>
    </w:tbl>
    <w:p w14:paraId="4A634099" w14:textId="3A68E1D4" w:rsidR="00A3234F" w:rsidRPr="00A3234F" w:rsidRDefault="00A3234F" w:rsidP="0055690B">
      <w:pPr>
        <w:rPr>
          <w:rFonts w:eastAsiaTheme="minorEastAsia"/>
          <w:lang w:val="de-DE"/>
        </w:rPr>
      </w:pPr>
    </w:p>
    <w:p w14:paraId="26A77020" w14:textId="2798A82E" w:rsidR="00D841C3" w:rsidRDefault="00D841C3" w:rsidP="00ED198D">
      <w:pPr>
        <w:tabs>
          <w:tab w:val="left" w:pos="993"/>
        </w:tabs>
      </w:pPr>
      <w:r>
        <w:t>However, in this approach the concentration of strong(</w:t>
      </w:r>
      <w:proofErr w:type="spellStart"/>
      <w:r>
        <w:t>er</w:t>
      </w:r>
      <w:proofErr w:type="spellEnd"/>
      <w:r>
        <w:t xml:space="preserve">) organic acids affects the weak acid concentration </w:t>
      </w:r>
      <w:r>
        <w:fldChar w:fldCharType="begin"/>
      </w:r>
      <w:r w:rsidR="005819C5">
        <w:instrText xml:space="preserve"> ADDIN ZOTERO_ITEM CSL_CITATION {"citationID":"tju6TJ1F","properties":{"formattedCitation":"(Marchetto et al., 2017)","plainCitation":"(Marchetto et al., 2017)","noteIndex":0},"citationItems":[{"id":2542,"uris":["http://zotero.org/users/3182202/items/3DRJWKGH"],"uri":["http://zotero.org/users/3182202/items/3DRJWKGH"],"itemData":{"id":2542,"type":"paper-conference","title":"Organic acids in deposition","publisher-place":"Zagreb","event":"ICP Forests Conbine expert panel meeting","event-place":"Zagreb","author":[{"family":"Marchetto","given":"Aldo"},{"family":"Koenig","given":"Nils"},{"family":"Mosello","given":"Rosario"}],"issued":{"date-parts":[["2017"]]}}}],"schema":"https://github.com/citation-style-language/schema/raw/master/csl-citation.json"} </w:instrText>
      </w:r>
      <w:r>
        <w:fldChar w:fldCharType="separate"/>
      </w:r>
      <w:r w:rsidRPr="00D841C3">
        <w:rPr>
          <w:rFonts w:ascii="Calibri" w:hAnsi="Calibri" w:cs="Calibri"/>
        </w:rPr>
        <w:t>(Marchetto et al., 2017)</w:t>
      </w:r>
      <w:r>
        <w:fldChar w:fldCharType="end"/>
      </w:r>
      <w:r>
        <w:t>. For the estimation of the total nitrogen deposition, the charge balance approach leads to an underestimation of 2</w:t>
      </w:r>
      <w:r w:rsidR="00ED198D">
        <w:t xml:space="preserve"> </w:t>
      </w:r>
      <m:oMath>
        <m:r>
          <w:rPr>
            <w:rFonts w:ascii="Cambria Math" w:hAnsi="Cambria Math"/>
          </w:rPr>
          <m:t xml:space="preserve">kg N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on average per plot-year </w:t>
      </w:r>
      <w:r>
        <w:lastRenderedPageBreak/>
        <w:t>based on the V01 model and data from German Level II sites between 2000 and 2015.</w:t>
      </w:r>
      <w:r w:rsidR="00AB4F8E">
        <w:t xml:space="preserve"> Unfortunately, </w:t>
      </w:r>
      <w:r w:rsidR="0051410C">
        <w:t xml:space="preserve">limitations in the availability of alkalinity measurements constrain the applicability of the </w:t>
      </w:r>
      <w:r w:rsidR="00AB4F8E">
        <w:t>MA</w:t>
      </w:r>
      <w:r w:rsidR="00C14251">
        <w:t xml:space="preserve"> </w:t>
      </w:r>
      <w:r w:rsidR="00AB4F8E">
        <w:t>approach</w:t>
      </w:r>
      <w:r w:rsidR="0051410C">
        <w:t>, especially for older data</w:t>
      </w:r>
      <w:r w:rsidR="00AB4F8E">
        <w:t>.</w:t>
      </w:r>
      <w:r w:rsidR="00295014">
        <w:t xml:space="preserve"> Thus, an empirical transfer function from calculations based on the CB approach to the MA approach has been </w:t>
      </w:r>
      <w:r w:rsidR="00C142FF">
        <w:t>established</w:t>
      </w:r>
      <w:r w:rsidR="00295014">
        <w:t>.</w:t>
      </w:r>
    </w:p>
    <w:p w14:paraId="00853699" w14:textId="629FF627" w:rsidR="00833F3A" w:rsidRDefault="00C142FF" w:rsidP="0055690B">
      <w:r>
        <w:t>While a</w:t>
      </w:r>
      <w:r w:rsidR="00833F3A">
        <w:t xml:space="preserve"> comparison between annual deposition rate of weak acids under canopy according to the MA approach and the CB approach showed </w:t>
      </w:r>
      <w:r w:rsidR="00A91CDA">
        <w:t xml:space="preserve">a noisy </w:t>
      </w:r>
      <w:r w:rsidR="00833F3A">
        <w:t>rel</w:t>
      </w:r>
      <w:r w:rsidR="00A91CDA">
        <w:t>ation especially for conifer stands</w:t>
      </w:r>
      <w:r>
        <w:t xml:space="preserve"> (fig. 1),</w:t>
      </w:r>
    </w:p>
    <w:p w14:paraId="118C3D30" w14:textId="3C7855F4" w:rsidR="00833F3A" w:rsidRDefault="008738C5" w:rsidP="0055690B">
      <w:r>
        <w:rPr>
          <w:noProof/>
          <w:lang w:eastAsia="en-GB"/>
        </w:rPr>
        <mc:AlternateContent>
          <mc:Choice Requires="wps">
            <w:drawing>
              <wp:anchor distT="0" distB="0" distL="114300" distR="114300" simplePos="0" relativeHeight="251687936" behindDoc="0" locked="0" layoutInCell="1" allowOverlap="1" wp14:anchorId="7DC5B487" wp14:editId="136039D0">
                <wp:simplePos x="0" y="0"/>
                <wp:positionH relativeFrom="column">
                  <wp:posOffset>1327150</wp:posOffset>
                </wp:positionH>
                <wp:positionV relativeFrom="paragraph">
                  <wp:posOffset>1790226</wp:posOffset>
                </wp:positionV>
                <wp:extent cx="3527425" cy="286385"/>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7425" cy="286385"/>
                        </a:xfrm>
                        <a:prstGeom prst="rect">
                          <a:avLst/>
                        </a:prstGeom>
                        <a:solidFill>
                          <a:srgbClr val="FFFFFF"/>
                        </a:solidFill>
                        <a:ln w="9525">
                          <a:noFill/>
                          <a:miter lim="800000"/>
                          <a:headEnd/>
                          <a:tailEnd/>
                        </a:ln>
                      </wps:spPr>
                      <wps:txbx>
                        <w:txbxContent>
                          <w:p w14:paraId="0236A462" w14:textId="5C57B1E4" w:rsidR="00290C6D" w:rsidRPr="00F520DC" w:rsidRDefault="00290C6D" w:rsidP="00F520DC">
                            <w:pPr>
                              <w:jc w:val="left"/>
                              <w:rPr>
                                <w:rFonts w:eastAsiaTheme="minorEastAsia"/>
                              </w:rPr>
                            </w:pPr>
                            <w:r>
                              <w:t>Weak acid deposition rate CB approach (</w:t>
                            </w:r>
                            <w:proofErr w:type="spellStart"/>
                            <w:r>
                              <w:t>keq</w:t>
                            </w:r>
                            <w:proofErr w:type="spellEnd"/>
                            <w:r>
                              <w:t xml:space="preserve"> ha</w:t>
                            </w:r>
                            <w:r w:rsidRPr="00F520DC">
                              <w:rPr>
                                <w:vertAlign w:val="superscript"/>
                              </w:rPr>
                              <w:t>-1</w:t>
                            </w:r>
                            <w:r>
                              <w:t xml:space="preserve"> a</w:t>
                            </w:r>
                            <w:r w:rsidRPr="00F520DC">
                              <w:rPr>
                                <w:vertAlign w:val="superscript"/>
                              </w:rPr>
                              <w:t>-1</w:t>
                            </w:r>
                            <w:r>
                              <w:t>)</w:t>
                            </w:r>
                            <m:oMath>
                              <m:r>
                                <m:rPr>
                                  <m:sty m:val="p"/>
                                </m:rPr>
                                <w:rPr>
                                  <w:rFonts w:ascii="Cambria Math" w:hAnsi="Cambria Math"/>
                                </w:rPr>
                                <w:br/>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104.5pt;margin-top:140.95pt;width:277.75pt;height:2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" stroked="f">
                <v:textbox>
                  <w:txbxContent>
                    <w:p w14:paraId="0236A462" w14:textId="5C57B1E4" w:rsidR="00290C6D" w:rsidRPr="00F520DC" w:rsidRDefault="00290C6D" w:rsidP="00F520DC">
                      <w:pPr>
                        <w:jc w:val="left"/>
                        <w:rPr>
                          <w:rFonts w:eastAsiaTheme="minorEastAsia"/>
                        </w:rPr>
                      </w:pPr>
                      <w:r>
                        <w:t>Weak acid deposition rate CB approach (</w:t>
                      </w:r>
                      <w:proofErr w:type="spellStart"/>
                      <w:r>
                        <w:t>keq</w:t>
                      </w:r>
                      <w:proofErr w:type="spellEnd"/>
                      <w:r>
                        <w:t xml:space="preserve"> ha</w:t>
                      </w:r>
                      <w:r w:rsidRPr="00F520DC">
                        <w:rPr>
                          <w:vertAlign w:val="superscript"/>
                        </w:rPr>
                        <w:t>-1</w:t>
                      </w:r>
                      <w:r>
                        <w:t xml:space="preserve"> a</w:t>
                      </w:r>
                      <w:r w:rsidRPr="00F520DC">
                        <w:rPr>
                          <w:vertAlign w:val="superscript"/>
                        </w:rPr>
                        <w:t>-1</w:t>
                      </w:r>
                      <w:r>
                        <w:t>)</w:t>
                      </w:r>
                      <m:oMath>
                        <m:r>
                          <w:rPr>
                            <w:rFonts w:ascii="Cambria Math" w:hAnsi="Cambria Math"/>
                          </w:rPr>
                          <w:br/>
                        </m:r>
                      </m:oMath>
                    </w:p>
                  </w:txbxContent>
                </v:textbox>
              </v:shape>
            </w:pict>
          </mc:Fallback>
        </mc:AlternateContent>
      </w:r>
      <w:r w:rsidR="00F520DC">
        <w:rPr>
          <w:noProof/>
          <w:lang w:eastAsia="en-GB"/>
        </w:rPr>
        <mc:AlternateContent>
          <mc:Choice Requires="wps">
            <w:drawing>
              <wp:anchor distT="0" distB="0" distL="114300" distR="114300" simplePos="0" relativeHeight="251689984" behindDoc="0" locked="0" layoutInCell="1" allowOverlap="1" wp14:anchorId="283111BD" wp14:editId="6F8649E7">
                <wp:simplePos x="0" y="0"/>
                <wp:positionH relativeFrom="column">
                  <wp:posOffset>-664367</wp:posOffset>
                </wp:positionH>
                <wp:positionV relativeFrom="paragraph">
                  <wp:posOffset>674688</wp:posOffset>
                </wp:positionV>
                <wp:extent cx="1724191" cy="448925"/>
                <wp:effectExtent l="9208" t="0" r="0" b="0"/>
                <wp:wrapNone/>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724191" cy="448925"/>
                        </a:xfrm>
                        <a:prstGeom prst="rect">
                          <a:avLst/>
                        </a:prstGeom>
                        <a:solidFill>
                          <a:srgbClr val="FFFFFF"/>
                        </a:solidFill>
                        <a:ln w="9525">
                          <a:noFill/>
                          <a:miter lim="800000"/>
                          <a:headEnd/>
                          <a:tailEnd/>
                        </a:ln>
                      </wps:spPr>
                      <wps:txbx>
                        <w:txbxContent>
                          <w:p w14:paraId="433B7330" w14:textId="77777777" w:rsidR="00290C6D" w:rsidRDefault="00290C6D" w:rsidP="00F520DC">
                            <w:pPr>
                              <w:spacing w:after="0" w:line="240" w:lineRule="auto"/>
                              <w:jc w:val="left"/>
                            </w:pPr>
                            <w:r>
                              <w:t>Weak acid deposition rate</w:t>
                            </w:r>
                          </w:p>
                          <w:p w14:paraId="192BDDFF" w14:textId="40ACD9BF" w:rsidR="00290C6D" w:rsidRPr="00F520DC" w:rsidRDefault="00290C6D" w:rsidP="00F520DC">
                            <w:pPr>
                              <w:spacing w:after="0" w:line="240" w:lineRule="auto"/>
                              <w:jc w:val="left"/>
                              <w:rPr>
                                <w:rFonts w:eastAsiaTheme="minorEastAsia"/>
                              </w:rPr>
                            </w:pPr>
                            <w:r>
                              <w:t>MA approach (</w:t>
                            </w:r>
                            <w:proofErr w:type="spellStart"/>
                            <w:r>
                              <w:t>keq</w:t>
                            </w:r>
                            <w:proofErr w:type="spellEnd"/>
                            <w:r>
                              <w:t xml:space="preserve"> ha</w:t>
                            </w:r>
                            <w:r w:rsidRPr="00F520DC">
                              <w:rPr>
                                <w:vertAlign w:val="superscript"/>
                              </w:rPr>
                              <w:t>-1</w:t>
                            </w:r>
                            <w:r>
                              <w:t xml:space="preserve"> a</w:t>
                            </w:r>
                            <w:r w:rsidRPr="00F520DC">
                              <w:rPr>
                                <w:vertAlign w:val="superscript"/>
                              </w:rPr>
                              <w:t>-1</w:t>
                            </w:r>
                            <w:r>
                              <w:t>)</w:t>
                            </w:r>
                            <m:oMath>
                              <m:r>
                                <m:rPr>
                                  <m:sty m:val="p"/>
                                </m:rPr>
                                <w:rPr>
                                  <w:rFonts w:ascii="Cambria Math" w:hAnsi="Cambria Math"/>
                                </w:rPr>
                                <w:br/>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2.3pt;margin-top:53.15pt;width:135.75pt;height:35.3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" stroked="f">
                <v:textbox>
                  <w:txbxContent>
                    <w:p w14:paraId="433B7330" w14:textId="77777777" w:rsidR="00290C6D" w:rsidRDefault="00290C6D" w:rsidP="00F520DC">
                      <w:pPr>
                        <w:spacing w:after="0" w:line="240" w:lineRule="auto"/>
                        <w:jc w:val="left"/>
                      </w:pPr>
                      <w:r>
                        <w:t>Weak acid deposition rate</w:t>
                      </w:r>
                    </w:p>
                    <w:p w14:paraId="192BDDFF" w14:textId="40ACD9BF" w:rsidR="00290C6D" w:rsidRPr="00F520DC" w:rsidRDefault="00290C6D" w:rsidP="00F520DC">
                      <w:pPr>
                        <w:spacing w:after="0" w:line="240" w:lineRule="auto"/>
                        <w:jc w:val="left"/>
                        <w:rPr>
                          <w:rFonts w:eastAsiaTheme="minorEastAsia"/>
                        </w:rPr>
                      </w:pPr>
                      <w:r>
                        <w:t>MA approach (</w:t>
                      </w:r>
                      <w:proofErr w:type="spellStart"/>
                      <w:r>
                        <w:t>keq</w:t>
                      </w:r>
                      <w:proofErr w:type="spellEnd"/>
                      <w:r>
                        <w:t xml:space="preserve"> ha</w:t>
                      </w:r>
                      <w:r w:rsidRPr="00F520DC">
                        <w:rPr>
                          <w:vertAlign w:val="superscript"/>
                        </w:rPr>
                        <w:t>-1</w:t>
                      </w:r>
                      <w:r>
                        <w:t xml:space="preserve"> a</w:t>
                      </w:r>
                      <w:r w:rsidRPr="00F520DC">
                        <w:rPr>
                          <w:vertAlign w:val="superscript"/>
                        </w:rPr>
                        <w:t>-1</w:t>
                      </w:r>
                      <w:r>
                        <w:t>)</w:t>
                      </w:r>
                      <m:oMath>
                        <m:r>
                          <w:rPr>
                            <w:rFonts w:ascii="Cambria Math" w:hAnsi="Cambria Math"/>
                          </w:rPr>
                          <w:br/>
                        </m:r>
                      </m:oMath>
                    </w:p>
                  </w:txbxContent>
                </v:textbox>
              </v:shape>
            </w:pict>
          </mc:Fallback>
        </mc:AlternateContent>
      </w:r>
      <w:r w:rsidR="00A9531D">
        <w:rPr>
          <w:noProof/>
          <w:lang w:eastAsia="en-GB"/>
        </w:rPr>
        <w:drawing>
          <wp:inline distT="0" distB="0" distL="0" distR="0" wp14:anchorId="71920ECD" wp14:editId="3192B395">
            <wp:extent cx="5759898" cy="1919605"/>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MA_vs_CB_WA_U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898" cy="1919605"/>
                    </a:xfrm>
                    <a:prstGeom prst="rect">
                      <a:avLst/>
                    </a:prstGeom>
                  </pic:spPr>
                </pic:pic>
              </a:graphicData>
            </a:graphic>
          </wp:inline>
        </w:drawing>
      </w:r>
    </w:p>
    <w:p w14:paraId="4C14175B" w14:textId="6DAA1785" w:rsidR="00295014" w:rsidRDefault="008738C5" w:rsidP="0055690B">
      <w:r>
        <w:rPr>
          <w:noProof/>
          <w:lang w:eastAsia="en-GB"/>
        </w:rPr>
        <mc:AlternateContent>
          <mc:Choice Requires="wps">
            <w:drawing>
              <wp:anchor distT="0" distB="0" distL="114300" distR="114300" simplePos="0" relativeHeight="251661312" behindDoc="0" locked="0" layoutInCell="1" allowOverlap="1" wp14:anchorId="149A74A0" wp14:editId="06B3BFAD">
                <wp:simplePos x="0" y="0"/>
                <wp:positionH relativeFrom="column">
                  <wp:posOffset>457835</wp:posOffset>
                </wp:positionH>
                <wp:positionV relativeFrom="paragraph">
                  <wp:posOffset>33181</wp:posOffset>
                </wp:positionV>
                <wp:extent cx="4974609" cy="685165"/>
                <wp:effectExtent l="0" t="0" r="0" b="1270"/>
                <wp:wrapNone/>
                <wp:docPr id="5" name="Textfeld 5"/>
                <wp:cNvGraphicFramePr/>
                <a:graphic xmlns:a="http://schemas.openxmlformats.org/drawingml/2006/main">
                  <a:graphicData uri="http://schemas.microsoft.com/office/word/2010/wordprocessingShape">
                    <wps:wsp>
                      <wps:cNvSpPr txBox="1"/>
                      <wps:spPr>
                        <a:xfrm>
                          <a:off x="0" y="0"/>
                          <a:ext cx="4974609" cy="685165"/>
                        </a:xfrm>
                        <a:prstGeom prst="rect">
                          <a:avLst/>
                        </a:prstGeom>
                        <a:solidFill>
                          <a:prstClr val="white"/>
                        </a:solidFill>
                        <a:ln>
                          <a:noFill/>
                        </a:ln>
                        <a:effectLst/>
                      </wps:spPr>
                      <wps:txbx>
                        <w:txbxContent>
                          <w:p w14:paraId="3B42B66D" w14:textId="77777777" w:rsidR="00290C6D" w:rsidRPr="00860DA8" w:rsidRDefault="00290C6D" w:rsidP="00D97707">
                            <w:pPr>
                              <w:pStyle w:val="Beschriftung"/>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C</w:t>
                            </w:r>
                            <w:r w:rsidRPr="00A61C5C">
                              <w:t xml:space="preserve">omparison between annual deposition rate of weak acids </w:t>
                            </w:r>
                            <w:r w:rsidRPr="00225BF5">
                              <w:t xml:space="preserve">in </w:t>
                            </w:r>
                            <m:oMath>
                              <m:r>
                                <m:rPr>
                                  <m:sty m:val="bi"/>
                                </m:rPr>
                                <w:rPr>
                                  <w:rFonts w:ascii="Cambria Math" w:hAnsi="Cambria Math"/>
                                </w:rPr>
                                <m:t xml:space="preserve">keq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225BF5">
                              <w:t xml:space="preserve"> under canopy</w:t>
                            </w:r>
                            <w:r w:rsidRPr="00A61C5C">
                              <w:t xml:space="preserve"> according to the </w:t>
                            </w:r>
                            <w:r>
                              <w:t>MA approach and the CB approach based on data from German Level II sites between 2000 and 2015. The red line indicates a 1:1 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5" o:spid="_x0000_s1028" type="#_x0000_t202" style="position:absolute;left:0;text-align:left;margin-left:36.05pt;margin-top:2.6pt;width:391.7pt;height:53.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" stroked="f">
                <v:textbox style="mso-fit-shape-to-text:t" inset="0,0,0,0">
                  <w:txbxContent>
                    <w:p w14:paraId="3B42B66D" w14:textId="77777777" w:rsidR="00290C6D" w:rsidRPr="00860DA8" w:rsidRDefault="00290C6D" w:rsidP="00D97707">
                      <w:pPr>
                        <w:pStyle w:val="Beschriftung"/>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C</w:t>
                      </w:r>
                      <w:r w:rsidRPr="00A61C5C">
                        <w:t xml:space="preserve">omparison between annual deposition rate of weak acids </w:t>
                      </w:r>
                      <w:r w:rsidRPr="00225BF5">
                        <w:t xml:space="preserve">in </w:t>
                      </w:r>
                      <m:oMath>
                        <m:r>
                          <m:rPr>
                            <m:sty m:val="bi"/>
                          </m:rPr>
                          <w:rPr>
                            <w:rFonts w:ascii="Cambria Math" w:hAnsi="Cambria Math"/>
                          </w:rPr>
                          <m:t xml:space="preserve">keq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225BF5">
                        <w:t xml:space="preserve"> under canopy</w:t>
                      </w:r>
                      <w:r w:rsidRPr="00A61C5C">
                        <w:t xml:space="preserve"> according to the </w:t>
                      </w:r>
                      <w:r>
                        <w:t>MA approach and the CB approach based on data from German Level II sites between 2000 and 2015. The red line indicates a 1:1 relation.</w:t>
                      </w:r>
                    </w:p>
                  </w:txbxContent>
                </v:textbox>
              </v:shape>
            </w:pict>
          </mc:Fallback>
        </mc:AlternateContent>
      </w:r>
    </w:p>
    <w:p w14:paraId="39D0D6E3" w14:textId="229E7214" w:rsidR="00295014" w:rsidRDefault="00295014" w:rsidP="0055690B"/>
    <w:p w14:paraId="07A8125B" w14:textId="48C89C27" w:rsidR="0009492A" w:rsidRDefault="00C142FF" w:rsidP="0055690B">
      <w:pPr>
        <w:rPr>
          <w:rFonts w:eastAsiaTheme="minorEastAsia"/>
        </w:rPr>
      </w:pPr>
      <w:r>
        <w:t>f</w:t>
      </w:r>
      <w:r w:rsidR="00045459">
        <w:t>urther explorations revealed a better relation for the</w:t>
      </w:r>
      <w:r w:rsidR="00D60E62">
        <w:t xml:space="preserve"> annual </w:t>
      </w:r>
      <w:r w:rsidR="008F6847" w:rsidRPr="008F6847">
        <w:t>weak-acid corrected leaching of base cations</w:t>
      </w:r>
      <w:r w:rsidR="00F01BCF">
        <w:t xml:space="preserve"> (fig. 2) </w:t>
      </w:r>
      <w:r>
        <w:t>(</w:t>
      </w:r>
      <w:r w:rsidR="00F01BCF">
        <w:t xml:space="preserve">referred to as </w:t>
      </w:r>
      <m:oMath>
        <m:sSub>
          <m:sSubPr>
            <m:ctrlPr>
              <w:rPr>
                <w:rFonts w:ascii="Cambria Math" w:hAnsi="Cambria Math"/>
                <w:i/>
              </w:rPr>
            </m:ctrlPr>
          </m:sSubPr>
          <m:e>
            <m:r>
              <w:rPr>
                <w:rFonts w:ascii="Cambria Math" w:hAnsi="Cambria Math"/>
              </w:rPr>
              <m:t>CL</m:t>
            </m:r>
          </m:e>
          <m:sub>
            <m:r>
              <w:rPr>
                <w:rFonts w:ascii="Cambria Math" w:hAnsi="Cambria Math"/>
              </w:rPr>
              <m:t>BC</m:t>
            </m:r>
          </m:sub>
        </m:sSub>
      </m:oMath>
      <w:r w:rsidR="00F01BCF">
        <w:rPr>
          <w:rFonts w:eastAsiaTheme="minorEastAsia"/>
        </w:rPr>
        <w:t xml:space="preserve"> in</w:t>
      </w:r>
      <w:r w:rsidR="0009492A">
        <w:rPr>
          <w:rFonts w:eastAsiaTheme="minorEastAsia"/>
        </w:rPr>
        <w:t xml:space="preserve"> </w:t>
      </w:r>
      <w:r w:rsidR="0009492A">
        <w:rPr>
          <w:rFonts w:eastAsiaTheme="minorEastAsia"/>
        </w:rPr>
        <w:fldChar w:fldCharType="begin"/>
      </w:r>
      <w:r w:rsidR="0009492A">
        <w:rPr>
          <w:rFonts w:eastAsiaTheme="minorEastAsia"/>
        </w:rPr>
        <w:instrText xml:space="preserve"> ADDIN ZOTERO_ITEM CSL_CITATION {"citationID":"Se13s8ue","properties":{"custom":"Draaijers and Erisman (1995)","formattedCitation":"Draaijers and Erisman (1995)","plainCitation":"Draaijers and Erisman (1995)","noteIndex":0},"citationItems":[{"id":495,"uris":["http://zotero.org/users/3182202/items/37M9M48C"],"uri":["http://zotero.org/users/3182202/items/37M9M48C"],"itemData":{"id":495,"type":"article-journal","title":"A canopy budget model to assess atmospheric deposition from throughfall measurements","container-title":"Water, Air, and Soil Pollution","page":"2253-2258","volume":"85","issue":"4","source":"link.springer.com","abstract":"A canopy exchange model is presented which allows atmospheric deposition to be estimated from longterm throughfall and precipitation measurements. For a forest in the Netherlands, the combination of throughfall measurements and this model resulted in deposition estimates which were similar to deposition estimates derived from micrometeorological measurements and inferential modeling, deposition of NOy being the only exception. Unfortunately, several basic assumptions in the canopy exchange model are not properly evaluated, which up to now limits its application. Suggestions are made on how the model can be improved.","DOI":"10.1007/BF01186169","ISSN":"0049-6979, 1573-2932","journalAbbreviation":"Water Air Soil Pollut","language":"en","author":[{"family":"Draaijers","given":"G. P. J."},{"family":"Erisman","given":"J. W."}],"issued":{"date-parts":[["1995"]]}}}],"schema":"https://github.com/citation-style-language/schema/raw/master/csl-citation.json"} </w:instrText>
      </w:r>
      <w:r w:rsidR="0009492A">
        <w:rPr>
          <w:rFonts w:eastAsiaTheme="minorEastAsia"/>
        </w:rPr>
        <w:fldChar w:fldCharType="separate"/>
      </w:r>
      <w:r w:rsidR="0009492A" w:rsidRPr="0009492A">
        <w:rPr>
          <w:rFonts w:ascii="Calibri" w:hAnsi="Calibri" w:cs="Calibri"/>
        </w:rPr>
        <w:t>Draaijers and Erisman (1995)</w:t>
      </w:r>
      <w:r w:rsidR="0009492A">
        <w:rPr>
          <w:rFonts w:eastAsiaTheme="minorEastAsia"/>
        </w:rPr>
        <w:fldChar w:fldCharType="end"/>
      </w:r>
      <w:r w:rsidR="00F01BCF">
        <w:rPr>
          <w:rFonts w:eastAsiaTheme="minorEastAsia"/>
        </w:rPr>
        <w:t xml:space="preserve"> and </w:t>
      </w:r>
      <w:r w:rsidR="0009492A">
        <w:rPr>
          <w:rFonts w:eastAsiaTheme="minorEastAsia"/>
        </w:rPr>
        <w:t xml:space="preserve">as the sum of </w:t>
      </w:r>
      <m:oMath>
        <m:sSub>
          <m:sSubPr>
            <m:ctrlPr>
              <w:rPr>
                <w:rFonts w:ascii="Cambria Math" w:eastAsiaTheme="minorEastAsia" w:hAnsi="Cambria Math"/>
                <w:i/>
              </w:rPr>
            </m:ctrlPr>
          </m:sSubPr>
          <m:e>
            <m:r>
              <w:rPr>
                <w:rFonts w:ascii="Cambria Math" w:eastAsiaTheme="minorEastAsia" w:hAnsi="Cambria Math"/>
              </w:rPr>
              <m:t>NH</m:t>
            </m:r>
          </m:e>
          <m:sub>
            <m:r>
              <w:rPr>
                <w:rFonts w:ascii="Cambria Math" w:eastAsiaTheme="minorEastAsia" w:hAnsi="Cambria Math"/>
              </w:rPr>
              <m:t>4,ce</m:t>
            </m:r>
          </m:sub>
        </m:sSub>
      </m:oMath>
      <w:r w:rsidR="0009492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ce</m:t>
            </m:r>
          </m:sub>
        </m:sSub>
      </m:oMath>
      <w:r w:rsidR="0009492A">
        <w:rPr>
          <w:rFonts w:eastAsiaTheme="minorEastAsia"/>
        </w:rPr>
        <w:t xml:space="preserve"> in </w:t>
      </w:r>
      <w:r w:rsidR="0009492A">
        <w:rPr>
          <w:rFonts w:eastAsiaTheme="minorEastAsia"/>
        </w:rPr>
        <w:fldChar w:fldCharType="begin"/>
      </w:r>
      <w:r w:rsidR="0009492A">
        <w:rPr>
          <w:rFonts w:eastAsiaTheme="minorEastAsia"/>
        </w:rPr>
        <w:instrText xml:space="preserve"> ADDIN ZOTERO_ITEM CSL_CITATION {"citationID":"Jbx9ueIF","properties":{"custom":"de Vries et al. (2001)","formattedCitation":"de Vries et al. (2001)","plainCitation":"de Vries et al. (2001)","noteIndex":0},"citationItems":[{"id":1402,"uris":["http://zotero.org/groups/1866812/items/BMVRFTZB"],"uri":["http://zotero.org/groups/1866812/items/BMVRFTZB"],"itemData":{"id":1402,"type":"report","title":"Intensive Monitoring of Forest Ecosystems in Europe - Technical Report 2001","author":[{"family":"Vries","given":"W.","non-dropping-particle":"de"},{"family":"Reinds","given":"G. J."},{"family":"Salm","given":"C.","non-dropping-particle":"van der"},{"family":"Draaijers","given":"G. P. J."},{"family":"Bleeker","given":"A."},{"family":"Erisman","given":"J. W."},{"family":"Auée","given":"J."},{"family":"Gundersen","given":"P."},{"family":"Kristensen","given":"H.L."},{"family":"Dobben","given":"H.","non-dropping-particle":"van"},{"family":"Zwart","given":"D.","non-dropping-particle":"de"},{"family":"Derome","given":"J."},{"family":"Voogd","given":"J.H.C."},{"family":"Vel","given":"E.M."}],"issued":{"date-parts":[["2001"]]}}}],"schema":"https://github.com/citation-style-language/schema/raw/master/csl-citation.json"} </w:instrText>
      </w:r>
      <w:r w:rsidR="0009492A">
        <w:rPr>
          <w:rFonts w:eastAsiaTheme="minorEastAsia"/>
        </w:rPr>
        <w:fldChar w:fldCharType="separate"/>
      </w:r>
      <w:r w:rsidR="0009492A" w:rsidRPr="0009492A">
        <w:rPr>
          <w:rFonts w:ascii="Calibri" w:hAnsi="Calibri" w:cs="Calibri"/>
        </w:rPr>
        <w:t>de Vries et al. (2001)</w:t>
      </w:r>
      <w:r w:rsidR="0009492A">
        <w:rPr>
          <w:rFonts w:eastAsiaTheme="minorEastAsia"/>
        </w:rPr>
        <w:fldChar w:fldCharType="end"/>
      </w:r>
      <w:r>
        <w:rPr>
          <w:rFonts w:eastAsiaTheme="minorEastAsia"/>
        </w:rPr>
        <w:t>).</w:t>
      </w:r>
    </w:p>
    <w:p w14:paraId="55D4E34E" w14:textId="406642F0" w:rsidR="00707191" w:rsidRDefault="00974DD6" w:rsidP="0055690B">
      <w:pPr>
        <w:rPr>
          <w:rFonts w:eastAsiaTheme="minorEastAsia"/>
        </w:rPr>
      </w:pPr>
      <w:r>
        <w:rPr>
          <w:noProof/>
          <w:lang w:eastAsia="en-GB"/>
        </w:rPr>
        <mc:AlternateContent>
          <mc:Choice Requires="wps">
            <w:drawing>
              <wp:anchor distT="0" distB="0" distL="114300" distR="114300" simplePos="0" relativeHeight="251692032" behindDoc="0" locked="0" layoutInCell="1" allowOverlap="1" wp14:anchorId="006D06BC" wp14:editId="2F5DDA4C">
                <wp:simplePos x="0" y="0"/>
                <wp:positionH relativeFrom="column">
                  <wp:posOffset>1098550</wp:posOffset>
                </wp:positionH>
                <wp:positionV relativeFrom="paragraph">
                  <wp:posOffset>1794841</wp:posOffset>
                </wp:positionV>
                <wp:extent cx="4264660" cy="286385"/>
                <wp:effectExtent l="0" t="0" r="2540" b="0"/>
                <wp:wrapNone/>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4660" cy="286385"/>
                        </a:xfrm>
                        <a:prstGeom prst="rect">
                          <a:avLst/>
                        </a:prstGeom>
                        <a:solidFill>
                          <a:srgbClr val="FFFFFF"/>
                        </a:solidFill>
                        <a:ln w="9525">
                          <a:noFill/>
                          <a:miter lim="800000"/>
                          <a:headEnd/>
                          <a:tailEnd/>
                        </a:ln>
                      </wps:spPr>
                      <wps:txbx>
                        <w:txbxContent>
                          <w:p w14:paraId="0BDAA5C7" w14:textId="27C8D9E1" w:rsidR="00290C6D" w:rsidRPr="00F520DC" w:rsidRDefault="00290C6D" w:rsidP="00290C6D">
                            <w:pPr>
                              <w:jc w:val="left"/>
                              <w:rPr>
                                <w:rFonts w:eastAsiaTheme="minorEastAsia"/>
                              </w:rPr>
                            </w:pPr>
                            <w:r>
                              <w:t>W</w:t>
                            </w:r>
                            <w:r w:rsidRPr="008F6847">
                              <w:t>eak-acid corrected leaching of base cations</w:t>
                            </w:r>
                            <w:r>
                              <w:t xml:space="preserve"> CB approach (</w:t>
                            </w:r>
                            <w:proofErr w:type="spellStart"/>
                            <w:r>
                              <w:t>keq</w:t>
                            </w:r>
                            <w:proofErr w:type="spellEnd"/>
                            <w:r>
                              <w:t xml:space="preserve"> ha</w:t>
                            </w:r>
                            <w:r w:rsidRPr="00F520DC">
                              <w:rPr>
                                <w:vertAlign w:val="superscript"/>
                              </w:rPr>
                              <w:t>-1</w:t>
                            </w:r>
                            <w:r>
                              <w:t xml:space="preserve"> a</w:t>
                            </w:r>
                            <w:r w:rsidRPr="00F520DC">
                              <w:rPr>
                                <w:vertAlign w:val="superscript"/>
                              </w:rPr>
                              <w:t>-1</w:t>
                            </w:r>
                            <w:r>
                              <w:t>)</w:t>
                            </w:r>
                            <m:oMath>
                              <m:r>
                                <m:rPr>
                                  <m:sty m:val="p"/>
                                </m:rPr>
                                <w:rPr>
                                  <w:rFonts w:ascii="Cambria Math" w:hAnsi="Cambria Math"/>
                                </w:rPr>
                                <w:br/>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left:0;text-align:left;margin-left:86.5pt;margin-top:141.35pt;width:335.8pt;height:2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" stroked="f">
                <v:textbox>
                  <w:txbxContent>
                    <w:p w14:paraId="0BDAA5C7" w14:textId="27C8D9E1" w:rsidR="00290C6D" w:rsidRPr="00F520DC" w:rsidRDefault="00290C6D" w:rsidP="00290C6D">
                      <w:pPr>
                        <w:jc w:val="left"/>
                        <w:rPr>
                          <w:rFonts w:eastAsiaTheme="minorEastAsia"/>
                        </w:rPr>
                      </w:pPr>
                      <w:r>
                        <w:t>W</w:t>
                      </w:r>
                      <w:r w:rsidRPr="008F6847">
                        <w:t>eak-acid corrected leaching of base cations</w:t>
                      </w:r>
                      <w:r>
                        <w:t xml:space="preserve"> CB approach (</w:t>
                      </w:r>
                      <w:proofErr w:type="spellStart"/>
                      <w:r>
                        <w:t>keq</w:t>
                      </w:r>
                      <w:proofErr w:type="spellEnd"/>
                      <w:r>
                        <w:t xml:space="preserve"> ha</w:t>
                      </w:r>
                      <w:r w:rsidRPr="00F520DC">
                        <w:rPr>
                          <w:vertAlign w:val="superscript"/>
                        </w:rPr>
                        <w:t>-1</w:t>
                      </w:r>
                      <w:r>
                        <w:t xml:space="preserve"> a</w:t>
                      </w:r>
                      <w:r w:rsidRPr="00F520DC">
                        <w:rPr>
                          <w:vertAlign w:val="superscript"/>
                        </w:rPr>
                        <w:t>-1</w:t>
                      </w:r>
                      <w:r>
                        <w:t>)</w:t>
                      </w:r>
                      <m:oMath>
                        <m:r>
                          <m:rPr>
                            <m:sty m:val="p"/>
                          </m:rPr>
                          <w:rPr>
                            <w:rFonts w:ascii="Cambria Math" w:hAnsi="Cambria Math"/>
                          </w:rPr>
                          <w:br/>
                        </m:r>
                      </m:oMath>
                    </w:p>
                  </w:txbxContent>
                </v:textbox>
              </v:shape>
            </w:pict>
          </mc:Fallback>
        </mc:AlternateContent>
      </w:r>
      <w:r w:rsidR="00290C6D">
        <w:rPr>
          <w:noProof/>
          <w:lang w:eastAsia="en-GB"/>
        </w:rPr>
        <mc:AlternateContent>
          <mc:Choice Requires="wps">
            <w:drawing>
              <wp:anchor distT="0" distB="0" distL="114300" distR="114300" simplePos="0" relativeHeight="251694080" behindDoc="0" locked="0" layoutInCell="1" allowOverlap="1" wp14:anchorId="0CAA7603" wp14:editId="2E22D957">
                <wp:simplePos x="0" y="0"/>
                <wp:positionH relativeFrom="column">
                  <wp:posOffset>-1003660</wp:posOffset>
                </wp:positionH>
                <wp:positionV relativeFrom="paragraph">
                  <wp:posOffset>886270</wp:posOffset>
                </wp:positionV>
                <wp:extent cx="2384558" cy="477015"/>
                <wp:effectExtent l="1270" t="0" r="0" b="0"/>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84558" cy="477015"/>
                        </a:xfrm>
                        <a:prstGeom prst="rect">
                          <a:avLst/>
                        </a:prstGeom>
                        <a:solidFill>
                          <a:srgbClr val="FFFFFF"/>
                        </a:solidFill>
                        <a:ln w="9525">
                          <a:noFill/>
                          <a:miter lim="800000"/>
                          <a:headEnd/>
                          <a:tailEnd/>
                        </a:ln>
                      </wps:spPr>
                      <wps:txbx>
                        <w:txbxContent>
                          <w:p w14:paraId="65439FAC" w14:textId="77777777" w:rsidR="00931182" w:rsidRDefault="00931182" w:rsidP="00290C6D">
                            <w:pPr>
                              <w:spacing w:after="0" w:line="240" w:lineRule="auto"/>
                              <w:jc w:val="left"/>
                            </w:pPr>
                            <w:r>
                              <w:t>W</w:t>
                            </w:r>
                            <w:r w:rsidRPr="008F6847">
                              <w:t xml:space="preserve">eak-acid </w:t>
                            </w:r>
                            <w:r>
                              <w:t>corrected leaching of base</w:t>
                            </w:r>
                          </w:p>
                          <w:p w14:paraId="0179C318" w14:textId="5AF2B801" w:rsidR="00290C6D" w:rsidRPr="00F520DC" w:rsidRDefault="00E67422" w:rsidP="00290C6D">
                            <w:pPr>
                              <w:spacing w:after="0" w:line="240" w:lineRule="auto"/>
                              <w:jc w:val="left"/>
                              <w:rPr>
                                <w:rFonts w:eastAsiaTheme="minorEastAsia"/>
                              </w:rPr>
                            </w:pPr>
                            <w:proofErr w:type="gramStart"/>
                            <w:r>
                              <w:t>c</w:t>
                            </w:r>
                            <w:r w:rsidR="00931182" w:rsidRPr="008F6847">
                              <w:t>ations</w:t>
                            </w:r>
                            <w:proofErr w:type="gramEnd"/>
                            <w:r w:rsidR="00931182">
                              <w:t xml:space="preserve"> </w:t>
                            </w:r>
                            <w:r w:rsidR="00290C6D">
                              <w:t>MA approach (</w:t>
                            </w:r>
                            <w:proofErr w:type="spellStart"/>
                            <w:r w:rsidR="00290C6D">
                              <w:t>keq</w:t>
                            </w:r>
                            <w:proofErr w:type="spellEnd"/>
                            <w:r w:rsidR="00290C6D">
                              <w:t xml:space="preserve"> ha</w:t>
                            </w:r>
                            <w:r w:rsidR="00290C6D" w:rsidRPr="00F520DC">
                              <w:rPr>
                                <w:vertAlign w:val="superscript"/>
                              </w:rPr>
                              <w:t>-1</w:t>
                            </w:r>
                            <w:r w:rsidR="00290C6D">
                              <w:t xml:space="preserve"> a</w:t>
                            </w:r>
                            <w:r w:rsidR="00290C6D" w:rsidRPr="00F520DC">
                              <w:rPr>
                                <w:vertAlign w:val="superscript"/>
                              </w:rPr>
                              <w:t>-1</w:t>
                            </w:r>
                            <w:r w:rsidR="00290C6D">
                              <w:t>)</w:t>
                            </w:r>
                            <m:oMath>
                              <m:r>
                                <m:rPr>
                                  <m:sty m:val="p"/>
                                </m:rPr>
                                <w:rPr>
                                  <w:rFonts w:ascii="Cambria Math" w:hAnsi="Cambria Math"/>
                                </w:rPr>
                                <w:br/>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9.05pt;margin-top:69.8pt;width:187.75pt;height:37.5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" stroked="f">
                <v:textbox>
                  <w:txbxContent>
                    <w:p w14:paraId="65439FAC" w14:textId="77777777" w:rsidR="00931182" w:rsidRDefault="00931182" w:rsidP="00290C6D">
                      <w:pPr>
                        <w:spacing w:after="0" w:line="240" w:lineRule="auto"/>
                        <w:jc w:val="left"/>
                      </w:pPr>
                      <w:r>
                        <w:t>W</w:t>
                      </w:r>
                      <w:r w:rsidRPr="008F6847">
                        <w:t xml:space="preserve">eak-acid </w:t>
                      </w:r>
                      <w:r>
                        <w:t>corrected leaching of base</w:t>
                      </w:r>
                    </w:p>
                    <w:p w14:paraId="0179C318" w14:textId="5AF2B801" w:rsidR="00290C6D" w:rsidRPr="00F520DC" w:rsidRDefault="00E67422" w:rsidP="00290C6D">
                      <w:pPr>
                        <w:spacing w:after="0" w:line="240" w:lineRule="auto"/>
                        <w:jc w:val="left"/>
                        <w:rPr>
                          <w:rFonts w:eastAsiaTheme="minorEastAsia"/>
                        </w:rPr>
                      </w:pPr>
                      <w:proofErr w:type="gramStart"/>
                      <w:r>
                        <w:t>c</w:t>
                      </w:r>
                      <w:r w:rsidR="00931182" w:rsidRPr="008F6847">
                        <w:t>ations</w:t>
                      </w:r>
                      <w:proofErr w:type="gramEnd"/>
                      <w:r w:rsidR="00931182">
                        <w:t xml:space="preserve"> </w:t>
                      </w:r>
                      <w:r w:rsidR="00290C6D">
                        <w:t>MA approach (</w:t>
                      </w:r>
                      <w:proofErr w:type="spellStart"/>
                      <w:r w:rsidR="00290C6D">
                        <w:t>keq</w:t>
                      </w:r>
                      <w:proofErr w:type="spellEnd"/>
                      <w:r w:rsidR="00290C6D">
                        <w:t xml:space="preserve"> ha</w:t>
                      </w:r>
                      <w:r w:rsidR="00290C6D" w:rsidRPr="00F520DC">
                        <w:rPr>
                          <w:vertAlign w:val="superscript"/>
                        </w:rPr>
                        <w:t>-1</w:t>
                      </w:r>
                      <w:r w:rsidR="00290C6D">
                        <w:t xml:space="preserve"> a</w:t>
                      </w:r>
                      <w:r w:rsidR="00290C6D" w:rsidRPr="00F520DC">
                        <w:rPr>
                          <w:vertAlign w:val="superscript"/>
                        </w:rPr>
                        <w:t>-1</w:t>
                      </w:r>
                      <w:r w:rsidR="00290C6D">
                        <w:t>)</w:t>
                      </w:r>
                      <m:oMath>
                        <m:r>
                          <m:rPr>
                            <m:sty m:val="p"/>
                          </m:rPr>
                          <w:rPr>
                            <w:rFonts w:ascii="Cambria Math" w:hAnsi="Cambria Math"/>
                          </w:rPr>
                          <w:br/>
                        </m:r>
                      </m:oMath>
                    </w:p>
                  </w:txbxContent>
                </v:textbox>
              </v:shape>
            </w:pict>
          </mc:Fallback>
        </mc:AlternateContent>
      </w:r>
      <w:r w:rsidR="00290C6D">
        <w:rPr>
          <w:rFonts w:eastAsiaTheme="minorEastAsia"/>
          <w:noProof/>
          <w:lang w:eastAsia="en-GB"/>
        </w:rPr>
        <w:drawing>
          <wp:inline distT="0" distB="0" distL="0" distR="0" wp14:anchorId="15D6395E" wp14:editId="3E701C08">
            <wp:extent cx="5759898" cy="191960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MA_vs_CB_BC_CL_D95_keq.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898" cy="1919605"/>
                    </a:xfrm>
                    <a:prstGeom prst="rect">
                      <a:avLst/>
                    </a:prstGeom>
                  </pic:spPr>
                </pic:pic>
              </a:graphicData>
            </a:graphic>
          </wp:inline>
        </w:drawing>
      </w:r>
    </w:p>
    <w:p w14:paraId="632114A8" w14:textId="45C0E852" w:rsidR="00707191" w:rsidRDefault="00931182" w:rsidP="0055690B">
      <w:pPr>
        <w:rPr>
          <w:rFonts w:eastAsiaTheme="minorEastAsia"/>
        </w:rPr>
      </w:pPr>
      <w:r>
        <w:rPr>
          <w:noProof/>
          <w:lang w:eastAsia="en-GB"/>
        </w:rPr>
        <mc:AlternateContent>
          <mc:Choice Requires="wps">
            <w:drawing>
              <wp:anchor distT="0" distB="0" distL="114300" distR="114300" simplePos="0" relativeHeight="251667456" behindDoc="0" locked="0" layoutInCell="1" allowOverlap="1" wp14:anchorId="2CFDD107" wp14:editId="13B8D7DE">
                <wp:simplePos x="0" y="0"/>
                <wp:positionH relativeFrom="column">
                  <wp:posOffset>505460</wp:posOffset>
                </wp:positionH>
                <wp:positionV relativeFrom="paragraph">
                  <wp:posOffset>30784</wp:posOffset>
                </wp:positionV>
                <wp:extent cx="4995081" cy="685165"/>
                <wp:effectExtent l="0" t="0" r="0" b="1270"/>
                <wp:wrapNone/>
                <wp:docPr id="16" name="Textfeld 16"/>
                <wp:cNvGraphicFramePr/>
                <a:graphic xmlns:a="http://schemas.openxmlformats.org/drawingml/2006/main">
                  <a:graphicData uri="http://schemas.microsoft.com/office/word/2010/wordprocessingShape">
                    <wps:wsp>
                      <wps:cNvSpPr txBox="1"/>
                      <wps:spPr>
                        <a:xfrm>
                          <a:off x="0" y="0"/>
                          <a:ext cx="4995081" cy="685165"/>
                        </a:xfrm>
                        <a:prstGeom prst="rect">
                          <a:avLst/>
                        </a:prstGeom>
                        <a:solidFill>
                          <a:prstClr val="white"/>
                        </a:solidFill>
                        <a:ln>
                          <a:noFill/>
                        </a:ln>
                        <a:effectLst/>
                      </wps:spPr>
                      <wps:txbx>
                        <w:txbxContent>
                          <w:p w14:paraId="596B2AA3" w14:textId="77777777" w:rsidR="00290C6D" w:rsidRDefault="00290C6D" w:rsidP="00D60E62">
                            <w:pPr>
                              <w:pStyle w:val="Beschriftung"/>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w:t>
                            </w:r>
                            <w:r w:rsidRPr="00A61C5C">
                              <w:t xml:space="preserve">omparison between </w:t>
                            </w:r>
                            <w:r>
                              <w:t xml:space="preserve">the annual </w:t>
                            </w:r>
                            <w:r w:rsidRPr="008F6847">
                              <w:t xml:space="preserve">weak-acid corrected leaching of base </w:t>
                            </w:r>
                            <w:r w:rsidRPr="00225BF5">
                              <w:t xml:space="preserve">cations in </w:t>
                            </w:r>
                            <m:oMath>
                              <m:r>
                                <m:rPr>
                                  <m:sty m:val="bi"/>
                                </m:rPr>
                                <w:rPr>
                                  <w:rFonts w:ascii="Cambria Math" w:hAnsi="Cambria Math"/>
                                </w:rPr>
                                <m:t xml:space="preserve">keq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225BF5">
                              <w:rPr>
                                <w:rFonts w:eastAsiaTheme="minorEastAsia"/>
                                <w:bCs w:val="0"/>
                                <w:color w:val="auto"/>
                                <w:sz w:val="22"/>
                                <w:szCs w:val="22"/>
                              </w:rPr>
                              <w:t xml:space="preserve"> </w:t>
                            </w:r>
                            <w:r w:rsidRPr="00225BF5">
                              <w:t>according</w:t>
                            </w:r>
                            <w:r w:rsidRPr="00A61C5C">
                              <w:t xml:space="preserve"> to the </w:t>
                            </w:r>
                            <w:r>
                              <w:t>MA approach and the CB approach based on data from German Level II sites between 2000 and 2015. The red line indicates a 1:1 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16" o:spid="_x0000_s1031" type="#_x0000_t202" style="position:absolute;left:0;text-align:left;margin-left:39.8pt;margin-top:2.4pt;width:393.3pt;height:53.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" stroked="f">
                <v:textbox style="mso-fit-shape-to-text:t" inset="0,0,0,0">
                  <w:txbxContent>
                    <w:p w14:paraId="596B2AA3" w14:textId="77777777" w:rsidR="00290C6D" w:rsidRDefault="00290C6D" w:rsidP="00D60E62">
                      <w:pPr>
                        <w:pStyle w:val="Beschriftung"/>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w:t>
                      </w:r>
                      <w:r w:rsidRPr="00A61C5C">
                        <w:t xml:space="preserve">omparison between </w:t>
                      </w:r>
                      <w:r>
                        <w:t xml:space="preserve">the annual </w:t>
                      </w:r>
                      <w:r w:rsidRPr="008F6847">
                        <w:t xml:space="preserve">weak-acid corrected leaching of base </w:t>
                      </w:r>
                      <w:r w:rsidRPr="00225BF5">
                        <w:t xml:space="preserve">cations in </w:t>
                      </w:r>
                      <m:oMath>
                        <m:r>
                          <m:rPr>
                            <m:sty m:val="bi"/>
                          </m:rPr>
                          <w:rPr>
                            <w:rFonts w:ascii="Cambria Math" w:hAnsi="Cambria Math"/>
                          </w:rPr>
                          <m:t xml:space="preserve">keq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225BF5">
                        <w:rPr>
                          <w:rFonts w:eastAsiaTheme="minorEastAsia"/>
                          <w:bCs w:val="0"/>
                          <w:color w:val="auto"/>
                          <w:sz w:val="22"/>
                          <w:szCs w:val="22"/>
                        </w:rPr>
                        <w:t xml:space="preserve"> </w:t>
                      </w:r>
                      <w:r w:rsidRPr="00225BF5">
                        <w:t>according</w:t>
                      </w:r>
                      <w:r w:rsidRPr="00A61C5C">
                        <w:t xml:space="preserve"> to the </w:t>
                      </w:r>
                      <w:r>
                        <w:t>MA approach and the CB approach based on data from German Level II sites between 2000 and 2015. The red line indicates a 1:1 relation.</w:t>
                      </w:r>
                    </w:p>
                  </w:txbxContent>
                </v:textbox>
              </v:shape>
            </w:pict>
          </mc:Fallback>
        </mc:AlternateContent>
      </w:r>
    </w:p>
    <w:p w14:paraId="07224B66" w14:textId="06C57088" w:rsidR="00707191" w:rsidRDefault="00707191" w:rsidP="0055690B">
      <w:pPr>
        <w:rPr>
          <w:rFonts w:eastAsiaTheme="minorEastAsia"/>
        </w:rPr>
      </w:pPr>
    </w:p>
    <w:p w14:paraId="49B33DC7" w14:textId="77777777" w:rsidR="00707191" w:rsidRDefault="00707191" w:rsidP="0055690B">
      <w:pPr>
        <w:rPr>
          <w:rFonts w:eastAsiaTheme="minorEastAsia"/>
        </w:rPr>
      </w:pPr>
    </w:p>
    <w:p w14:paraId="7C55DE32" w14:textId="39FD886A" w:rsidR="00707191" w:rsidRDefault="00707191" w:rsidP="0055690B">
      <w:pPr>
        <w:rPr>
          <w:rFonts w:eastAsiaTheme="minorEastAsia"/>
        </w:rPr>
      </w:pPr>
    </w:p>
    <w:p w14:paraId="053A1B61" w14:textId="77777777" w:rsidR="00707191" w:rsidRDefault="00707191" w:rsidP="0055690B">
      <w:pPr>
        <w:rPr>
          <w:rFonts w:eastAsiaTheme="minorEastAsia"/>
        </w:rPr>
      </w:pPr>
    </w:p>
    <w:p w14:paraId="21390B6B" w14:textId="77777777" w:rsidR="00707191" w:rsidRDefault="00707191" w:rsidP="0055690B">
      <w:pPr>
        <w:rPr>
          <w:rFonts w:eastAsiaTheme="minorEastAsia"/>
        </w:rPr>
      </w:pPr>
    </w:p>
    <w:p w14:paraId="2477BDAC" w14:textId="77777777" w:rsidR="00707191" w:rsidRDefault="00707191" w:rsidP="0055690B">
      <w:pPr>
        <w:rPr>
          <w:rFonts w:eastAsiaTheme="minorEastAsia"/>
        </w:rPr>
      </w:pPr>
    </w:p>
    <w:p w14:paraId="4F8F25CC" w14:textId="77777777" w:rsidR="00707191" w:rsidRDefault="00707191" w:rsidP="0055690B">
      <w:pPr>
        <w:rPr>
          <w:rFonts w:eastAsiaTheme="minorEastAsia"/>
        </w:rPr>
      </w:pPr>
      <w:bookmarkStart w:id="26" w:name="_GoBack"/>
      <w:bookmarkEnd w:id="26"/>
    </w:p>
    <w:p w14:paraId="41A9DC80" w14:textId="017533D7" w:rsidR="00707191" w:rsidRDefault="00527F71" w:rsidP="0055690B">
      <w:pPr>
        <w:rPr>
          <w:rFonts w:eastAsiaTheme="minorEastAsia"/>
        </w:rPr>
      </w:pPr>
      <w:r>
        <w:rPr>
          <w:rFonts w:eastAsiaTheme="minorEastAsia"/>
        </w:rPr>
        <w:t xml:space="preserve">Based on data from </w:t>
      </w:r>
      <w:r w:rsidRPr="00527F71">
        <w:rPr>
          <w:rFonts w:eastAsiaTheme="minorEastAsia"/>
        </w:rPr>
        <w:t>German Level II sites between 2000 and 2015</w:t>
      </w:r>
      <w:r>
        <w:rPr>
          <w:rFonts w:eastAsiaTheme="minorEastAsia"/>
        </w:rPr>
        <w:t xml:space="preserve">, the following </w:t>
      </w:r>
      <w:r w:rsidR="00C14251">
        <w:rPr>
          <w:rFonts w:eastAsiaTheme="minorEastAsia"/>
        </w:rPr>
        <w:t>simple correction</w:t>
      </w:r>
      <w:r>
        <w:rPr>
          <w:rFonts w:eastAsiaTheme="minorEastAsia"/>
        </w:rPr>
        <w:t xml:space="preserve"> function</w:t>
      </w:r>
      <w:r w:rsidR="003435E9">
        <w:rPr>
          <w:rFonts w:eastAsiaTheme="minorEastAsia"/>
        </w:rPr>
        <w:t xml:space="preserve"> was fitted to results from CB approach versus the MA approach: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533"/>
      </w:tblGrid>
      <w:tr w:rsidR="003435E9" w14:paraId="41D9976B" w14:textId="77777777" w:rsidTr="003435E9">
        <w:tc>
          <w:tcPr>
            <w:tcW w:w="8755" w:type="dxa"/>
            <w:vAlign w:val="center"/>
          </w:tcPr>
          <w:p w14:paraId="52E2EA4D" w14:textId="6C2C46D9" w:rsidR="003435E9" w:rsidRDefault="003435E9" w:rsidP="003435E9">
            <w:pPr>
              <w:jc w:val="center"/>
              <w:rPr>
                <w:rFonts w:eastAsiaTheme="minorEastAsia"/>
              </w:rPr>
            </w:pPr>
            <m:oMath>
              <m:r>
                <w:rPr>
                  <w:rFonts w:ascii="Cambria Math" w:hAnsi="Cambria Math"/>
                </w:rPr>
                <m:t xml:space="preserve">BC_CL_D95_corrected= </m:t>
              </m:r>
            </m:oMath>
            <w:r w:rsidRPr="003435E9">
              <w:rPr>
                <w:rFonts w:ascii="Cambria Math" w:hAnsi="Cambria Math"/>
                <w:i/>
              </w:rPr>
              <w:t xml:space="preserve"> </w:t>
            </w:r>
            <w:r w:rsidRPr="003435E9">
              <w:rPr>
                <w:rFonts w:ascii="Cambria Math" w:hAnsi="Cambria Math"/>
              </w:rPr>
              <w:t xml:space="preserve">0.284 + </w:t>
            </w:r>
            <m:oMath>
              <m:r>
                <m:rPr>
                  <m:sty m:val="p"/>
                </m:rPr>
                <w:rPr>
                  <w:rFonts w:ascii="Cambria Math" w:hAnsi="Cambria Math"/>
                </w:rPr>
                <m:t>0.638</m:t>
              </m:r>
              <m:r>
                <m:rPr>
                  <m:sty m:val="p"/>
                </m:rPr>
                <w:rPr>
                  <w:rFonts w:ascii="Cambria Math" w:hAnsi="Cambria Math" w:cs="Cambria Math"/>
                </w:rPr>
                <m:t>*</m:t>
              </m:r>
              <m:r>
                <m:rPr>
                  <m:sty m:val="p"/>
                </m:rPr>
                <w:rPr>
                  <w:rFonts w:ascii="Cambria Math" w:hAnsi="Cambria Math"/>
                </w:rPr>
                <m:t xml:space="preserve"> </m:t>
              </m:r>
            </m:oMath>
            <w:r w:rsidRPr="003435E9">
              <w:rPr>
                <w:rFonts w:ascii="Cambria Math" w:hAnsi="Cambria Math"/>
              </w:rPr>
              <w:t>BC_CL_D95</w:t>
            </w:r>
          </w:p>
        </w:tc>
        <w:tc>
          <w:tcPr>
            <w:tcW w:w="533" w:type="dxa"/>
            <w:vAlign w:val="center"/>
          </w:tcPr>
          <w:p w14:paraId="6643607D" w14:textId="27F6B0B3" w:rsidR="003435E9" w:rsidRDefault="003435E9" w:rsidP="003435E9">
            <w:pPr>
              <w:jc w:val="center"/>
              <w:rPr>
                <w:rFonts w:eastAsiaTheme="minorEastAsia"/>
              </w:rPr>
            </w:pPr>
            <w:r>
              <w:rPr>
                <w:rFonts w:eastAsiaTheme="minorEastAsia"/>
              </w:rPr>
              <w:t>(5)</w:t>
            </w:r>
          </w:p>
        </w:tc>
      </w:tr>
    </w:tbl>
    <w:p w14:paraId="768BEA87" w14:textId="77777777" w:rsidR="003435E9" w:rsidRDefault="003435E9" w:rsidP="00527F71">
      <w:pPr>
        <w:rPr>
          <w:rFonts w:eastAsiaTheme="minorEastAsia"/>
          <w:sz w:val="24"/>
        </w:rPr>
      </w:pPr>
    </w:p>
    <w:p w14:paraId="3F9B8321" w14:textId="1BB5AD1D" w:rsidR="00F40DFE" w:rsidRDefault="00032D29" w:rsidP="00527F71">
      <w:pPr>
        <w:rPr>
          <w:rFonts w:eastAsiaTheme="minorEastAsia"/>
        </w:rPr>
      </w:pPr>
      <w:r>
        <w:rPr>
          <w:rFonts w:eastAsiaTheme="minorEastAsia"/>
        </w:rPr>
        <w:t xml:space="preserve">The resulting estimation of the total deposition of nitrogen according to the V01 </w:t>
      </w:r>
      <w:r w:rsidR="00D139B4">
        <w:rPr>
          <w:rFonts w:eastAsiaTheme="minorEastAsia"/>
        </w:rPr>
        <w:t xml:space="preserve">model </w:t>
      </w:r>
      <w:r>
        <w:rPr>
          <w:rFonts w:eastAsiaTheme="minorEastAsia"/>
        </w:rPr>
        <w:t xml:space="preserve">based on the </w:t>
      </w:r>
      <w:r w:rsidR="00176217">
        <w:rPr>
          <w:rFonts w:eastAsiaTheme="minorEastAsia"/>
        </w:rPr>
        <w:t>“</w:t>
      </w:r>
      <w:r>
        <w:rPr>
          <w:rFonts w:eastAsiaTheme="minorEastAsia"/>
        </w:rPr>
        <w:t>CB approach with correction</w:t>
      </w:r>
      <w:r w:rsidR="00176217">
        <w:rPr>
          <w:rFonts w:eastAsiaTheme="minorEastAsia"/>
        </w:rPr>
        <w:t>”</w:t>
      </w:r>
      <w:r>
        <w:rPr>
          <w:rFonts w:eastAsiaTheme="minorEastAsia"/>
        </w:rPr>
        <w:t xml:space="preserve"> compared to the MA approach</w:t>
      </w:r>
      <w:r w:rsidR="00AE4B4B">
        <w:rPr>
          <w:rFonts w:eastAsiaTheme="minorEastAsia"/>
        </w:rPr>
        <w:t xml:space="preserve"> has a bias of -0.14 </w:t>
      </w:r>
      <m:oMath>
        <m:r>
          <w:rPr>
            <w:rFonts w:ascii="Cambria Math" w:hAnsi="Cambria Math"/>
          </w:rPr>
          <m:t xml:space="preserve">kg N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ED198D">
        <w:rPr>
          <w:rFonts w:eastAsiaTheme="minorEastAsia"/>
        </w:rPr>
        <w:t xml:space="preserve"> </w:t>
      </w:r>
      <w:r w:rsidR="00AE4B4B">
        <w:rPr>
          <w:rFonts w:eastAsiaTheme="minorEastAsia"/>
        </w:rPr>
        <w:t xml:space="preserve">(compared to -2 </w:t>
      </w:r>
      <m:oMath>
        <m:r>
          <w:rPr>
            <w:rFonts w:ascii="Cambria Math" w:hAnsi="Cambria Math"/>
          </w:rPr>
          <m:t xml:space="preserve">kg N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ED198D">
        <w:rPr>
          <w:rFonts w:eastAsiaTheme="minorEastAsia"/>
        </w:rPr>
        <w:t xml:space="preserve"> </w:t>
      </w:r>
      <w:r w:rsidR="00AE4B4B">
        <w:rPr>
          <w:rFonts w:eastAsiaTheme="minorEastAsia"/>
        </w:rPr>
        <w:t xml:space="preserve">in the uncorrected case) and a RMSE of 1.8 </w:t>
      </w:r>
      <m:oMath>
        <m:r>
          <w:rPr>
            <w:rFonts w:ascii="Cambria Math" w:hAnsi="Cambria Math"/>
          </w:rPr>
          <m:t xml:space="preserve">kg N </m:t>
        </m:r>
        <m:sSup>
          <m:sSupPr>
            <m:ctrlPr>
              <w:rPr>
                <w:rFonts w:ascii="Cambria Math" w:hAnsi="Cambria Math"/>
                <w:i/>
              </w:rPr>
            </m:ctrlPr>
          </m:sSupPr>
          <m:e>
            <m:r>
              <w:rPr>
                <w:rFonts w:ascii="Cambria Math" w:hAnsi="Cambria Math"/>
              </w:rPr>
              <m:t>ha</m:t>
            </m:r>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-1</m:t>
            </m:r>
          </m:sup>
        </m:sSup>
      </m:oMath>
      <w:r w:rsidR="00AE4B4B">
        <w:rPr>
          <w:rFonts w:eastAsiaTheme="minorEastAsia"/>
        </w:rPr>
        <w:t xml:space="preserve"> </w:t>
      </w:r>
      <w:r w:rsidR="00C14251">
        <w:rPr>
          <w:rFonts w:eastAsiaTheme="minorEastAsia"/>
        </w:rPr>
        <w:t>(compared to 3.0 kg N ha</w:t>
      </w:r>
      <w:r w:rsidR="00C14251" w:rsidRPr="00016143">
        <w:rPr>
          <w:rFonts w:eastAsiaTheme="minorEastAsia"/>
          <w:vertAlign w:val="superscript"/>
        </w:rPr>
        <w:t>-1</w:t>
      </w:r>
      <w:r w:rsidR="00C14251">
        <w:rPr>
          <w:rFonts w:eastAsiaTheme="minorEastAsia"/>
        </w:rPr>
        <w:t xml:space="preserve"> a</w:t>
      </w:r>
      <w:r w:rsidR="00C14251" w:rsidRPr="00016143">
        <w:rPr>
          <w:rFonts w:eastAsiaTheme="minorEastAsia"/>
          <w:vertAlign w:val="superscript"/>
        </w:rPr>
        <w:t>-1</w:t>
      </w:r>
      <w:r w:rsidR="00C14251">
        <w:rPr>
          <w:rFonts w:eastAsiaTheme="minorEastAsia"/>
        </w:rPr>
        <w:t xml:space="preserve"> without correction) </w:t>
      </w:r>
      <w:r w:rsidR="00AE4B4B">
        <w:rPr>
          <w:rFonts w:eastAsiaTheme="minorEastAsia"/>
        </w:rPr>
        <w:t>(fig. 3).</w:t>
      </w:r>
      <w:r w:rsidR="00FF45C9">
        <w:rPr>
          <w:rFonts w:eastAsiaTheme="minorEastAsia"/>
        </w:rPr>
        <w:t xml:space="preserve"> Separate </w:t>
      </w:r>
      <w:r w:rsidR="000E7738">
        <w:rPr>
          <w:rFonts w:eastAsiaTheme="minorEastAsia"/>
        </w:rPr>
        <w:t>transfer functions</w:t>
      </w:r>
      <w:r w:rsidR="00FF45C9">
        <w:rPr>
          <w:rFonts w:eastAsiaTheme="minorEastAsia"/>
        </w:rPr>
        <w:t xml:space="preserve"> for broadlea</w:t>
      </w:r>
      <w:r w:rsidR="000E7738">
        <w:rPr>
          <w:rFonts w:eastAsiaTheme="minorEastAsia"/>
        </w:rPr>
        <w:t>f</w:t>
      </w:r>
      <w:r w:rsidR="00FF45C9">
        <w:rPr>
          <w:rFonts w:eastAsiaTheme="minorEastAsia"/>
        </w:rPr>
        <w:t xml:space="preserve">, conifer and mixed forest </w:t>
      </w:r>
      <w:r w:rsidR="000E7738">
        <w:rPr>
          <w:rFonts w:eastAsiaTheme="minorEastAsia"/>
        </w:rPr>
        <w:t>sites</w:t>
      </w:r>
      <w:r w:rsidR="00FF45C9">
        <w:rPr>
          <w:rFonts w:eastAsiaTheme="minorEastAsia"/>
        </w:rPr>
        <w:t xml:space="preserve"> have been tested but did not improve the </w:t>
      </w:r>
      <w:r w:rsidR="00837888" w:rsidRPr="00837888">
        <w:rPr>
          <w:rFonts w:eastAsiaTheme="minorEastAsia"/>
        </w:rPr>
        <w:t>quality measures</w:t>
      </w:r>
      <w:r w:rsidR="00FF45C9">
        <w:rPr>
          <w:rFonts w:eastAsiaTheme="minorEastAsia"/>
        </w:rPr>
        <w:t xml:space="preserve"> in a relevant magnitude (not shown).</w:t>
      </w:r>
    </w:p>
    <w:p w14:paraId="4C0269DF" w14:textId="77777777" w:rsidR="00527F71" w:rsidRDefault="00F40DFE" w:rsidP="00527F71">
      <w:pPr>
        <w:rPr>
          <w:rFonts w:eastAsiaTheme="minorEastAsia"/>
        </w:rPr>
      </w:pPr>
      <w:r w:rsidRPr="00F40DFE">
        <w:rPr>
          <w:rFonts w:eastAsiaTheme="minorEastAsia"/>
        </w:rPr>
        <w:t xml:space="preserve">Note that this approach is applied at a relatively early calculation step during the CBM procedure. This means that all columns in the output </w:t>
      </w:r>
      <w:proofErr w:type="spellStart"/>
      <w:r w:rsidRPr="00F40DFE">
        <w:rPr>
          <w:rFonts w:eastAsiaTheme="minorEastAsia"/>
        </w:rPr>
        <w:t>dataframe</w:t>
      </w:r>
      <w:proofErr w:type="spellEnd"/>
      <w:r w:rsidRPr="00F40DFE">
        <w:rPr>
          <w:rFonts w:eastAsiaTheme="minorEastAsia"/>
        </w:rPr>
        <w:t xml:space="preserve"> reflect the correction, except for the column</w:t>
      </w:r>
      <w:r>
        <w:rPr>
          <w:rFonts w:eastAsiaTheme="minorEastAsia"/>
        </w:rPr>
        <w:t>s</w:t>
      </w:r>
      <w:r w:rsidRPr="00F40DFE">
        <w:rPr>
          <w:rFonts w:eastAsiaTheme="minorEastAsia"/>
        </w:rPr>
        <w:t xml:space="preserve"> "WA_OF","WA_UC","WA_DD","WA_CL" and "EF_D95".</w:t>
      </w:r>
    </w:p>
    <w:p w14:paraId="13A46489" w14:textId="77777777" w:rsidR="00F40DFE" w:rsidRDefault="00F40DFE" w:rsidP="00527F71">
      <w:pPr>
        <w:rPr>
          <w:rFonts w:eastAsiaTheme="minorEastAsia"/>
        </w:rPr>
      </w:pPr>
    </w:p>
    <w:tbl>
      <w:tblPr>
        <w:tblStyle w:val="Tabellenraster"/>
        <w:tblW w:w="9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9"/>
        <w:gridCol w:w="4869"/>
      </w:tblGrid>
      <w:tr w:rsidR="00AE4B4B" w14:paraId="37995E76" w14:textId="77777777" w:rsidTr="00AC53A1">
        <w:trPr>
          <w:trHeight w:val="4972"/>
        </w:trPr>
        <w:tc>
          <w:tcPr>
            <w:tcW w:w="4869" w:type="dxa"/>
          </w:tcPr>
          <w:p w14:paraId="24B18B0D" w14:textId="77777777" w:rsidR="00AE4B4B" w:rsidRDefault="00EA0ECB" w:rsidP="00D139B4">
            <w:pPr>
              <w:jc w:val="right"/>
              <w:rPr>
                <w:rFonts w:eastAsiaTheme="minorEastAsia"/>
              </w:rPr>
            </w:pPr>
            <w:r>
              <w:rPr>
                <w:noProof/>
                <w:lang w:eastAsia="en-GB"/>
              </w:rPr>
              <w:drawing>
                <wp:anchor distT="0" distB="0" distL="114300" distR="114300" simplePos="0" relativeHeight="251683840" behindDoc="0" locked="0" layoutInCell="1" allowOverlap="1" wp14:anchorId="2549A39F" wp14:editId="1516C2E3">
                  <wp:simplePos x="0" y="0"/>
                  <wp:positionH relativeFrom="column">
                    <wp:posOffset>1449070</wp:posOffset>
                  </wp:positionH>
                  <wp:positionV relativeFrom="paragraph">
                    <wp:posOffset>2718435</wp:posOffset>
                  </wp:positionV>
                  <wp:extent cx="452755" cy="86995"/>
                  <wp:effectExtent l="0" t="0" r="4445" b="825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pic:cNvPicPr>
                        </pic:nvPicPr>
                        <pic:blipFill rotWithShape="1">
                          <a:blip r:embed="rId14">
                            <a:extLst>
                              <a:ext uri="{28A0092B-C50C-407E-A947-70E740481C1C}">
                                <a14:useLocalDpi xmlns:a14="http://schemas.microsoft.com/office/drawing/2010/main" val="0"/>
                              </a:ext>
                            </a:extLst>
                          </a:blip>
                          <a:srcRect l="23079" t="85253" r="74448" b="13157"/>
                          <a:stretch/>
                        </pic:blipFill>
                        <pic:spPr bwMode="auto">
                          <a:xfrm>
                            <a:off x="0" y="0"/>
                            <a:ext cx="452755" cy="8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9B4" w:rsidRPr="00AE4B4B">
              <w:rPr>
                <w:rFonts w:eastAsiaTheme="minorEastAsia"/>
                <w:noProof/>
                <w:lang w:eastAsia="en-GB"/>
              </w:rPr>
              <w:drawing>
                <wp:anchor distT="0" distB="0" distL="114300" distR="114300" simplePos="0" relativeHeight="251675648" behindDoc="0" locked="0" layoutInCell="1" allowOverlap="1" wp14:anchorId="253F33D1" wp14:editId="04B398FE">
                  <wp:simplePos x="0" y="0"/>
                  <wp:positionH relativeFrom="column">
                    <wp:posOffset>60325</wp:posOffset>
                  </wp:positionH>
                  <wp:positionV relativeFrom="paragraph">
                    <wp:posOffset>977265</wp:posOffset>
                  </wp:positionV>
                  <wp:extent cx="150495" cy="635635"/>
                  <wp:effectExtent l="0" t="0" r="1905"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pic:cNvPicPr>
                        </pic:nvPicPr>
                        <pic:blipFill rotWithShape="1">
                          <a:blip r:embed="rId15">
                            <a:extLst>
                              <a:ext uri="{28A0092B-C50C-407E-A947-70E740481C1C}">
                                <a14:useLocalDpi xmlns:a14="http://schemas.microsoft.com/office/drawing/2010/main" val="0"/>
                              </a:ext>
                            </a:extLst>
                          </a:blip>
                          <a:srcRect l="215" t="42868" r="98977" b="46417"/>
                          <a:stretch/>
                        </pic:blipFill>
                        <pic:spPr bwMode="auto">
                          <a:xfrm>
                            <a:off x="0" y="0"/>
                            <a:ext cx="150495" cy="635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4B4B">
              <w:rPr>
                <w:noProof/>
                <w:lang w:eastAsia="en-GB"/>
              </w:rPr>
              <w:drawing>
                <wp:inline distT="0" distB="0" distL="0" distR="0" wp14:anchorId="7901075C" wp14:editId="37845261">
                  <wp:extent cx="2663687" cy="2487676"/>
                  <wp:effectExtent l="0" t="0" r="3810" b="825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0067" t="11533" r="54122" b="39251"/>
                          <a:stretch/>
                        </pic:blipFill>
                        <pic:spPr bwMode="auto">
                          <a:xfrm>
                            <a:off x="0" y="0"/>
                            <a:ext cx="2667730" cy="2491452"/>
                          </a:xfrm>
                          <a:prstGeom prst="rect">
                            <a:avLst/>
                          </a:prstGeom>
                          <a:ln>
                            <a:noFill/>
                          </a:ln>
                          <a:extLst>
                            <a:ext uri="{53640926-AAD7-44D8-BBD7-CCE9431645EC}">
                              <a14:shadowObscured xmlns:a14="http://schemas.microsoft.com/office/drawing/2010/main"/>
                            </a:ext>
                          </a:extLst>
                        </pic:spPr>
                      </pic:pic>
                    </a:graphicData>
                  </a:graphic>
                </wp:inline>
              </w:drawing>
            </w:r>
          </w:p>
        </w:tc>
        <w:tc>
          <w:tcPr>
            <w:tcW w:w="4869" w:type="dxa"/>
          </w:tcPr>
          <w:p w14:paraId="4A303CCD" w14:textId="77777777" w:rsidR="00AE4B4B" w:rsidRDefault="00EA0ECB" w:rsidP="00D139B4">
            <w:pPr>
              <w:jc w:val="right"/>
              <w:rPr>
                <w:rFonts w:eastAsiaTheme="minorEastAsia"/>
              </w:rPr>
            </w:pPr>
            <w:r>
              <w:rPr>
                <w:noProof/>
                <w:lang w:eastAsia="en-GB"/>
              </w:rPr>
              <w:drawing>
                <wp:anchor distT="0" distB="0" distL="114300" distR="114300" simplePos="0" relativeHeight="251685888" behindDoc="0" locked="0" layoutInCell="1" allowOverlap="1" wp14:anchorId="6A5913C0" wp14:editId="765795A6">
                  <wp:simplePos x="0" y="0"/>
                  <wp:positionH relativeFrom="column">
                    <wp:posOffset>1477010</wp:posOffset>
                  </wp:positionH>
                  <wp:positionV relativeFrom="paragraph">
                    <wp:posOffset>2620010</wp:posOffset>
                  </wp:positionV>
                  <wp:extent cx="452755" cy="86995"/>
                  <wp:effectExtent l="0" t="0" r="4445" b="825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pic:cNvPicPr>
                        </pic:nvPicPr>
                        <pic:blipFill rotWithShape="1">
                          <a:blip r:embed="rId14">
                            <a:extLst>
                              <a:ext uri="{28A0092B-C50C-407E-A947-70E740481C1C}">
                                <a14:useLocalDpi xmlns:a14="http://schemas.microsoft.com/office/drawing/2010/main" val="0"/>
                              </a:ext>
                            </a:extLst>
                          </a:blip>
                          <a:srcRect l="23079" t="85253" r="74448" b="13157"/>
                          <a:stretch/>
                        </pic:blipFill>
                        <pic:spPr bwMode="auto">
                          <a:xfrm>
                            <a:off x="0" y="0"/>
                            <a:ext cx="452755" cy="8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9B4" w:rsidRPr="00AE4B4B">
              <w:rPr>
                <w:rFonts w:eastAsiaTheme="minorEastAsia"/>
                <w:noProof/>
                <w:lang w:eastAsia="en-GB"/>
              </w:rPr>
              <w:drawing>
                <wp:anchor distT="0" distB="0" distL="114300" distR="114300" simplePos="0" relativeHeight="251669504" behindDoc="0" locked="0" layoutInCell="1" allowOverlap="1" wp14:anchorId="1914E689" wp14:editId="51DCD888">
                  <wp:simplePos x="0" y="0"/>
                  <wp:positionH relativeFrom="column">
                    <wp:posOffset>-48895</wp:posOffset>
                  </wp:positionH>
                  <wp:positionV relativeFrom="paragraph">
                    <wp:posOffset>972820</wp:posOffset>
                  </wp:positionV>
                  <wp:extent cx="150495" cy="635635"/>
                  <wp:effectExtent l="0" t="0" r="190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a:picLocks noChangeAspect="1"/>
                          </pic:cNvPicPr>
                        </pic:nvPicPr>
                        <pic:blipFill rotWithShape="1">
                          <a:blip r:embed="rId15">
                            <a:extLst>
                              <a:ext uri="{28A0092B-C50C-407E-A947-70E740481C1C}">
                                <a14:useLocalDpi xmlns:a14="http://schemas.microsoft.com/office/drawing/2010/main" val="0"/>
                              </a:ext>
                            </a:extLst>
                          </a:blip>
                          <a:srcRect l="215" t="42868" r="98977" b="46417"/>
                          <a:stretch/>
                        </pic:blipFill>
                        <pic:spPr bwMode="auto">
                          <a:xfrm>
                            <a:off x="0" y="0"/>
                            <a:ext cx="150495" cy="635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4B4B">
              <w:rPr>
                <w:noProof/>
                <w:lang w:eastAsia="en-GB"/>
              </w:rPr>
              <w:drawing>
                <wp:inline distT="0" distB="0" distL="0" distR="0" wp14:anchorId="206BAD2E" wp14:editId="5DDF7408">
                  <wp:extent cx="2703444" cy="2467751"/>
                  <wp:effectExtent l="0" t="0" r="1905"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9899" t="20619" r="54059" b="30575"/>
                          <a:stretch/>
                        </pic:blipFill>
                        <pic:spPr bwMode="auto">
                          <a:xfrm>
                            <a:off x="0" y="0"/>
                            <a:ext cx="2710071" cy="2473800"/>
                          </a:xfrm>
                          <a:prstGeom prst="rect">
                            <a:avLst/>
                          </a:prstGeom>
                          <a:ln>
                            <a:noFill/>
                          </a:ln>
                          <a:extLst>
                            <a:ext uri="{53640926-AAD7-44D8-BBD7-CCE9431645EC}">
                              <a14:shadowObscured xmlns:a14="http://schemas.microsoft.com/office/drawing/2010/main"/>
                            </a:ext>
                          </a:extLst>
                        </pic:spPr>
                      </pic:pic>
                    </a:graphicData>
                  </a:graphic>
                </wp:inline>
              </w:drawing>
            </w:r>
          </w:p>
        </w:tc>
      </w:tr>
    </w:tbl>
    <w:commentRangeStart w:id="27"/>
    <w:p w14:paraId="11C9B47B" w14:textId="77777777" w:rsidR="00AE4B4B" w:rsidRDefault="00D139B4" w:rsidP="00527F71">
      <w:pPr>
        <w:rPr>
          <w:rFonts w:eastAsiaTheme="minorEastAsia"/>
        </w:rPr>
      </w:pPr>
      <w:r>
        <w:rPr>
          <w:noProof/>
          <w:lang w:eastAsia="en-GB"/>
        </w:rPr>
        <mc:AlternateContent>
          <mc:Choice Requires="wps">
            <w:drawing>
              <wp:anchor distT="0" distB="0" distL="114300" distR="114300" simplePos="0" relativeHeight="251673600" behindDoc="0" locked="0" layoutInCell="1" allowOverlap="1" wp14:anchorId="6D85F16B" wp14:editId="468B8FEE">
                <wp:simplePos x="0" y="0"/>
                <wp:positionH relativeFrom="column">
                  <wp:posOffset>145111</wp:posOffset>
                </wp:positionH>
                <wp:positionV relativeFrom="paragraph">
                  <wp:posOffset>30480</wp:posOffset>
                </wp:positionV>
                <wp:extent cx="5972175" cy="635"/>
                <wp:effectExtent l="0" t="0" r="9525" b="1270"/>
                <wp:wrapNone/>
                <wp:docPr id="20" name="Textfeld 2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2B26DA4B" w14:textId="77777777" w:rsidR="00290C6D" w:rsidRPr="001573C1" w:rsidRDefault="00290C6D" w:rsidP="00AE4B4B">
                            <w:pPr>
                              <w:pStyle w:val="Beschriftung"/>
                              <w:rPr>
                                <w:noProof/>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C</w:t>
                            </w:r>
                            <w:r w:rsidRPr="00A61C5C">
                              <w:t xml:space="preserve">omparison </w:t>
                            </w:r>
                            <w:r>
                              <w:t>of</w:t>
                            </w:r>
                            <w:r w:rsidRPr="00A61C5C">
                              <w:t xml:space="preserve"> </w:t>
                            </w:r>
                            <w:r>
                              <w:t xml:space="preserve">the annual </w:t>
                            </w:r>
                            <w:r>
                              <w:rPr>
                                <w:rFonts w:eastAsiaTheme="minorEastAsia"/>
                              </w:rPr>
                              <w:t xml:space="preserve">total deposition of nitrogen according to the V01 </w:t>
                            </w:r>
                            <w:r w:rsidRPr="00091B8E">
                              <w:rPr>
                                <w:rFonts w:eastAsiaTheme="minorEastAsia"/>
                              </w:rPr>
                              <w:t>model</w:t>
                            </w:r>
                            <w:r>
                              <w:rPr>
                                <w:rFonts w:eastAsiaTheme="minorEastAsia"/>
                              </w:rPr>
                              <w:t xml:space="preserve"> in</w:t>
                            </w:r>
                            <w:r w:rsidRPr="00091B8E">
                              <w:t xml:space="preserve"> </w:t>
                            </w:r>
                            <m:oMath>
                              <m:r>
                                <m:rPr>
                                  <m:sty m:val="bi"/>
                                </m:rPr>
                                <w:rPr>
                                  <w:rFonts w:ascii="Cambria Math" w:hAnsi="Cambria Math"/>
                                </w:rPr>
                                <m:t xml:space="preserve">kg N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091B8E">
                              <w:t xml:space="preserve"> </w:t>
                            </w:r>
                            <w:r>
                              <w:t>between</w:t>
                            </w:r>
                            <w:r w:rsidRPr="00A61C5C">
                              <w:t xml:space="preserve"> the </w:t>
                            </w:r>
                            <w:r>
                              <w:t>MA approach and the CB approach (left) and the MA approach and the CB approach with correction (right). Points represent data from German Level II sites between 2000 and 2015. The red line indicates a 1:1 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20" o:spid="_x0000_s1032" type="#_x0000_t202" style="position:absolute;left:0;text-align:left;margin-left:11.45pt;margin-top:2.4pt;width:470.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" stroked="f">
                <v:textbox style="mso-fit-shape-to-text:t" inset="0,0,0,0">
                  <w:txbxContent>
                    <w:p w14:paraId="2B26DA4B" w14:textId="77777777" w:rsidR="00290C6D" w:rsidRPr="001573C1" w:rsidRDefault="00290C6D" w:rsidP="00AE4B4B">
                      <w:pPr>
                        <w:pStyle w:val="Beschriftung"/>
                        <w:rPr>
                          <w:noProof/>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C</w:t>
                      </w:r>
                      <w:r w:rsidRPr="00A61C5C">
                        <w:t xml:space="preserve">omparison </w:t>
                      </w:r>
                      <w:r>
                        <w:t>of</w:t>
                      </w:r>
                      <w:r w:rsidRPr="00A61C5C">
                        <w:t xml:space="preserve"> </w:t>
                      </w:r>
                      <w:r>
                        <w:t xml:space="preserve">the annual </w:t>
                      </w:r>
                      <w:r>
                        <w:rPr>
                          <w:rFonts w:eastAsiaTheme="minorEastAsia"/>
                        </w:rPr>
                        <w:t xml:space="preserve">total deposition of nitrogen according to the V01 </w:t>
                      </w:r>
                      <w:r w:rsidRPr="00091B8E">
                        <w:rPr>
                          <w:rFonts w:eastAsiaTheme="minorEastAsia"/>
                        </w:rPr>
                        <w:t>model</w:t>
                      </w:r>
                      <w:r>
                        <w:rPr>
                          <w:rFonts w:eastAsiaTheme="minorEastAsia"/>
                        </w:rPr>
                        <w:t xml:space="preserve"> in</w:t>
                      </w:r>
                      <w:r w:rsidRPr="00091B8E">
                        <w:t xml:space="preserve"> </w:t>
                      </w:r>
                      <m:oMath>
                        <m:r>
                          <m:rPr>
                            <m:sty m:val="bi"/>
                          </m:rPr>
                          <w:rPr>
                            <w:rFonts w:ascii="Cambria Math" w:hAnsi="Cambria Math"/>
                          </w:rPr>
                          <m:t xml:space="preserve">kg N </m:t>
                        </m:r>
                        <m:sSup>
                          <m:sSupPr>
                            <m:ctrlPr>
                              <w:rPr>
                                <w:rFonts w:ascii="Cambria Math" w:hAnsi="Cambria Math"/>
                                <w:bCs w:val="0"/>
                                <w:i/>
                                <w:color w:val="auto"/>
                                <w:sz w:val="22"/>
                                <w:szCs w:val="22"/>
                              </w:rPr>
                            </m:ctrlPr>
                          </m:sSupPr>
                          <m:e>
                            <m:r>
                              <m:rPr>
                                <m:sty m:val="bi"/>
                              </m:rPr>
                              <w:rPr>
                                <w:rFonts w:ascii="Cambria Math" w:hAnsi="Cambria Math"/>
                              </w:rPr>
                              <m:t>ha</m:t>
                            </m:r>
                          </m:e>
                          <m:sup>
                            <m:r>
                              <m:rPr>
                                <m:sty m:val="bi"/>
                              </m:rPr>
                              <w:rPr>
                                <w:rFonts w:ascii="Cambria Math" w:hAnsi="Cambria Math"/>
                              </w:rPr>
                              <m:t>-1</m:t>
                            </m:r>
                          </m:sup>
                        </m:sSup>
                        <m:sSup>
                          <m:sSupPr>
                            <m:ctrlPr>
                              <w:rPr>
                                <w:rFonts w:ascii="Cambria Math" w:hAnsi="Cambria Math"/>
                                <w:bCs w:val="0"/>
                                <w:i/>
                                <w:color w:val="auto"/>
                                <w:sz w:val="22"/>
                                <w:szCs w:val="22"/>
                              </w:rPr>
                            </m:ctrlPr>
                          </m:sSupPr>
                          <m:e>
                            <m:r>
                              <m:rPr>
                                <m:sty m:val="bi"/>
                              </m:rPr>
                              <w:rPr>
                                <w:rFonts w:ascii="Cambria Math" w:hAnsi="Cambria Math"/>
                              </w:rPr>
                              <m:t>a</m:t>
                            </m:r>
                          </m:e>
                          <m:sup>
                            <m:r>
                              <m:rPr>
                                <m:sty m:val="bi"/>
                              </m:rPr>
                              <w:rPr>
                                <w:rFonts w:ascii="Cambria Math" w:hAnsi="Cambria Math"/>
                              </w:rPr>
                              <m:t>-1</m:t>
                            </m:r>
                          </m:sup>
                        </m:sSup>
                      </m:oMath>
                      <w:r w:rsidRPr="00091B8E">
                        <w:t xml:space="preserve"> </w:t>
                      </w:r>
                      <w:r>
                        <w:t>between</w:t>
                      </w:r>
                      <w:r w:rsidRPr="00A61C5C">
                        <w:t xml:space="preserve"> the </w:t>
                      </w:r>
                      <w:r>
                        <w:t>MA approach and the CB approach (left) and the MA approach and the CB approach with correction (right). Points represent data from German Level II sites between 2000 and 2015. The red line indicates a 1:1 relation.</w:t>
                      </w:r>
                    </w:p>
                  </w:txbxContent>
                </v:textbox>
              </v:shape>
            </w:pict>
          </mc:Fallback>
        </mc:AlternateContent>
      </w:r>
      <w:commentRangeEnd w:id="27"/>
      <w:r w:rsidR="00C14251">
        <w:rPr>
          <w:rStyle w:val="Kommentarzeichen"/>
        </w:rPr>
        <w:commentReference w:id="27"/>
      </w:r>
    </w:p>
    <w:p w14:paraId="021D7D79" w14:textId="77777777" w:rsidR="00527F71" w:rsidRDefault="00527F71" w:rsidP="00527F71">
      <w:pPr>
        <w:rPr>
          <w:rFonts w:eastAsiaTheme="minorEastAsia"/>
        </w:rPr>
      </w:pPr>
    </w:p>
    <w:p w14:paraId="40633392" w14:textId="77777777" w:rsidR="00FF45C9" w:rsidRDefault="00FF45C9" w:rsidP="007C4F21">
      <w:pPr>
        <w:rPr>
          <w:rFonts w:eastAsiaTheme="minorEastAsia"/>
        </w:rPr>
      </w:pPr>
    </w:p>
    <w:p w14:paraId="38BE2CC0" w14:textId="77777777" w:rsidR="00707191" w:rsidRDefault="007C4F21" w:rsidP="007C4F21">
      <w:pPr>
        <w:rPr>
          <w:rFonts w:eastAsiaTheme="minorEastAsia"/>
        </w:rPr>
      </w:pPr>
      <w:r>
        <w:rPr>
          <w:rFonts w:eastAsiaTheme="minorEastAsia"/>
        </w:rPr>
        <w:t>Recommendation: If annual deposition rates of weak acids according to the MA approach are not available, set parameter “</w:t>
      </w:r>
      <w:proofErr w:type="spellStart"/>
      <w:r>
        <w:rPr>
          <w:rFonts w:eastAsiaTheme="minorEastAsia"/>
        </w:rPr>
        <w:t>WeakAcidGapFilling</w:t>
      </w:r>
      <w:proofErr w:type="spellEnd"/>
      <w:r>
        <w:rPr>
          <w:rFonts w:eastAsiaTheme="minorEastAsia"/>
        </w:rPr>
        <w:t>” to “</w:t>
      </w:r>
      <w:proofErr w:type="spellStart"/>
      <w:r w:rsidRPr="007C4F21">
        <w:rPr>
          <w:rFonts w:eastAsiaTheme="minorEastAsia"/>
        </w:rPr>
        <w:t>CB_WithCorrection</w:t>
      </w:r>
      <w:proofErr w:type="spellEnd"/>
      <w:r>
        <w:rPr>
          <w:rFonts w:eastAsiaTheme="minorEastAsia"/>
        </w:rPr>
        <w:t>” in order to let the script calculate weak acids based on the CB approach and apply the empirical correction function.</w:t>
      </w:r>
    </w:p>
    <w:p w14:paraId="72C7A1E1" w14:textId="77777777" w:rsidR="00707191" w:rsidRDefault="00707191" w:rsidP="0055690B">
      <w:pPr>
        <w:rPr>
          <w:rFonts w:eastAsiaTheme="minorEastAsia"/>
        </w:rPr>
      </w:pPr>
    </w:p>
    <w:p w14:paraId="6F9A36A9" w14:textId="77777777" w:rsidR="0009492A" w:rsidRDefault="0009492A" w:rsidP="0055690B">
      <w:pPr>
        <w:rPr>
          <w:rFonts w:eastAsiaTheme="minorEastAsia"/>
        </w:rPr>
      </w:pPr>
    </w:p>
    <w:sectPr w:rsidR="0009492A">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Bernd Ahrends" w:date="2019-03-19T10:28:00Z" w:initials="BA">
    <w:p w14:paraId="731D7340" w14:textId="77777777" w:rsidR="00290C6D" w:rsidRPr="00186B66" w:rsidRDefault="00290C6D">
      <w:pPr>
        <w:pStyle w:val="Kommentartext"/>
        <w:rPr>
          <w:lang w:val="de-DE"/>
        </w:rPr>
      </w:pPr>
      <w:r>
        <w:rPr>
          <w:rStyle w:val="Kommentarzeichen"/>
        </w:rPr>
        <w:annotationRef/>
      </w:r>
      <w:r w:rsidRPr="00186B66">
        <w:rPr>
          <w:lang w:val="de-DE"/>
        </w:rPr>
        <w:t xml:space="preserve">Ist das “c” hier bewusst klein. </w:t>
      </w:r>
      <w:r>
        <w:rPr>
          <w:lang w:val="de-DE"/>
        </w:rPr>
        <w:t>Alles andere ist sonst immer groß!</w:t>
      </w:r>
    </w:p>
  </w:comment>
  <w:comment w:id="27" w:author="Bernd Ahrends" w:date="2019-03-19T10:52:00Z" w:initials="BA">
    <w:p w14:paraId="589541A2" w14:textId="77777777" w:rsidR="00290C6D" w:rsidRPr="00C14251" w:rsidRDefault="00290C6D">
      <w:pPr>
        <w:pStyle w:val="Kommentartext"/>
        <w:rPr>
          <w:lang w:val="de-DE"/>
        </w:rPr>
      </w:pPr>
      <w:r>
        <w:rPr>
          <w:rStyle w:val="Kommentarzeichen"/>
        </w:rPr>
        <w:annotationRef/>
      </w:r>
      <w:r w:rsidRPr="00C14251">
        <w:rPr>
          <w:lang w:val="de-DE"/>
        </w:rPr>
        <w:t xml:space="preserve">Auch diese Abbildungen haben Luft nach </w:t>
      </w:r>
      <w:r>
        <w:rPr>
          <w:lang w:val="de-DE"/>
        </w:rPr>
        <w:t xml:space="preserve">Oben.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1D7340" w15:done="0"/>
  <w15:commentEx w15:paraId="4BDB5DA1" w15:done="0"/>
  <w15:commentEx w15:paraId="39A3BB3C" w15:done="0"/>
  <w15:commentEx w15:paraId="5952CD27" w15:done="0"/>
  <w15:commentEx w15:paraId="589541A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05206"/>
    <w:multiLevelType w:val="hybridMultilevel"/>
    <w:tmpl w:val="D7C8A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A36523F"/>
    <w:multiLevelType w:val="hybridMultilevel"/>
    <w:tmpl w:val="210C2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EAF2F4E"/>
    <w:multiLevelType w:val="hybridMultilevel"/>
    <w:tmpl w:val="EAC4E84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
    <w:nsid w:val="647C2A83"/>
    <w:multiLevelType w:val="hybridMultilevel"/>
    <w:tmpl w:val="4D820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1CF72DF"/>
    <w:multiLevelType w:val="hybridMultilevel"/>
    <w:tmpl w:val="46BE4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9092C43"/>
    <w:multiLevelType w:val="hybridMultilevel"/>
    <w:tmpl w:val="5EDC8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rnd Ahrends">
    <w15:presenceInfo w15:providerId="AD" w15:userId="S-1-5-21-3126854510-3626887645-2442206181-21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33CC"/>
    <w:rsid w:val="000068FD"/>
    <w:rsid w:val="00016143"/>
    <w:rsid w:val="00025BE3"/>
    <w:rsid w:val="00032D29"/>
    <w:rsid w:val="00044D9D"/>
    <w:rsid w:val="00045459"/>
    <w:rsid w:val="00063C9C"/>
    <w:rsid w:val="00065E5D"/>
    <w:rsid w:val="00091B8E"/>
    <w:rsid w:val="0009492A"/>
    <w:rsid w:val="000A4F75"/>
    <w:rsid w:val="000B1B65"/>
    <w:rsid w:val="000C0736"/>
    <w:rsid w:val="000D1C9B"/>
    <w:rsid w:val="000E7738"/>
    <w:rsid w:val="000F74D4"/>
    <w:rsid w:val="001058D8"/>
    <w:rsid w:val="00126D97"/>
    <w:rsid w:val="00176217"/>
    <w:rsid w:val="00176F0E"/>
    <w:rsid w:val="0018328F"/>
    <w:rsid w:val="001844CA"/>
    <w:rsid w:val="00184FE3"/>
    <w:rsid w:val="00186B66"/>
    <w:rsid w:val="001C4CB6"/>
    <w:rsid w:val="001E4385"/>
    <w:rsid w:val="001F4D51"/>
    <w:rsid w:val="00204A0D"/>
    <w:rsid w:val="00225BF5"/>
    <w:rsid w:val="00231BC7"/>
    <w:rsid w:val="00240CEC"/>
    <w:rsid w:val="00244746"/>
    <w:rsid w:val="0027496B"/>
    <w:rsid w:val="0028190E"/>
    <w:rsid w:val="00290C6D"/>
    <w:rsid w:val="00295014"/>
    <w:rsid w:val="002956C6"/>
    <w:rsid w:val="002D2C98"/>
    <w:rsid w:val="003115DD"/>
    <w:rsid w:val="00312967"/>
    <w:rsid w:val="00314662"/>
    <w:rsid w:val="00326856"/>
    <w:rsid w:val="003327D8"/>
    <w:rsid w:val="00341637"/>
    <w:rsid w:val="003435E9"/>
    <w:rsid w:val="0038125D"/>
    <w:rsid w:val="003E2B86"/>
    <w:rsid w:val="00433760"/>
    <w:rsid w:val="00445945"/>
    <w:rsid w:val="00454380"/>
    <w:rsid w:val="00473DF6"/>
    <w:rsid w:val="004E3782"/>
    <w:rsid w:val="0051410C"/>
    <w:rsid w:val="00522EA4"/>
    <w:rsid w:val="00527E71"/>
    <w:rsid w:val="00527F71"/>
    <w:rsid w:val="00536042"/>
    <w:rsid w:val="005373EC"/>
    <w:rsid w:val="0055690B"/>
    <w:rsid w:val="005662DB"/>
    <w:rsid w:val="005819C5"/>
    <w:rsid w:val="00581C80"/>
    <w:rsid w:val="0059658D"/>
    <w:rsid w:val="005B3D3C"/>
    <w:rsid w:val="005B7A09"/>
    <w:rsid w:val="006301D5"/>
    <w:rsid w:val="0063178D"/>
    <w:rsid w:val="006C23D3"/>
    <w:rsid w:val="006D4092"/>
    <w:rsid w:val="006E33CC"/>
    <w:rsid w:val="006E500E"/>
    <w:rsid w:val="006F2EA6"/>
    <w:rsid w:val="007010A2"/>
    <w:rsid w:val="00705E58"/>
    <w:rsid w:val="00707191"/>
    <w:rsid w:val="007254EF"/>
    <w:rsid w:val="007508B0"/>
    <w:rsid w:val="007B5266"/>
    <w:rsid w:val="007C4F21"/>
    <w:rsid w:val="007F6F78"/>
    <w:rsid w:val="00800A45"/>
    <w:rsid w:val="00833F3A"/>
    <w:rsid w:val="008371E6"/>
    <w:rsid w:val="00837888"/>
    <w:rsid w:val="00837F18"/>
    <w:rsid w:val="0085327D"/>
    <w:rsid w:val="00862427"/>
    <w:rsid w:val="00863CCA"/>
    <w:rsid w:val="00872925"/>
    <w:rsid w:val="008738C5"/>
    <w:rsid w:val="00885547"/>
    <w:rsid w:val="0089617C"/>
    <w:rsid w:val="008A0E37"/>
    <w:rsid w:val="008A25ED"/>
    <w:rsid w:val="008F6847"/>
    <w:rsid w:val="00902391"/>
    <w:rsid w:val="00902DAF"/>
    <w:rsid w:val="00931182"/>
    <w:rsid w:val="00931895"/>
    <w:rsid w:val="00936357"/>
    <w:rsid w:val="00943425"/>
    <w:rsid w:val="009439AE"/>
    <w:rsid w:val="00974DD6"/>
    <w:rsid w:val="009853F8"/>
    <w:rsid w:val="00990338"/>
    <w:rsid w:val="0099570B"/>
    <w:rsid w:val="009A290B"/>
    <w:rsid w:val="009C0E94"/>
    <w:rsid w:val="009D5221"/>
    <w:rsid w:val="009E1A2D"/>
    <w:rsid w:val="009F44C6"/>
    <w:rsid w:val="009F59BD"/>
    <w:rsid w:val="009F60BB"/>
    <w:rsid w:val="00A0095D"/>
    <w:rsid w:val="00A220AC"/>
    <w:rsid w:val="00A3234F"/>
    <w:rsid w:val="00A341A9"/>
    <w:rsid w:val="00A4467C"/>
    <w:rsid w:val="00A6578A"/>
    <w:rsid w:val="00A91CDA"/>
    <w:rsid w:val="00A9531D"/>
    <w:rsid w:val="00A96CE8"/>
    <w:rsid w:val="00AA43C8"/>
    <w:rsid w:val="00AB4F8E"/>
    <w:rsid w:val="00AC53A1"/>
    <w:rsid w:val="00AD5AAD"/>
    <w:rsid w:val="00AE4B4B"/>
    <w:rsid w:val="00B10798"/>
    <w:rsid w:val="00B1124C"/>
    <w:rsid w:val="00B1675A"/>
    <w:rsid w:val="00B36057"/>
    <w:rsid w:val="00B508D4"/>
    <w:rsid w:val="00B5241F"/>
    <w:rsid w:val="00B63B71"/>
    <w:rsid w:val="00B7147E"/>
    <w:rsid w:val="00B73E20"/>
    <w:rsid w:val="00BA6D6E"/>
    <w:rsid w:val="00BD7761"/>
    <w:rsid w:val="00BE2DD9"/>
    <w:rsid w:val="00C00404"/>
    <w:rsid w:val="00C07DE7"/>
    <w:rsid w:val="00C14251"/>
    <w:rsid w:val="00C142FF"/>
    <w:rsid w:val="00C258AF"/>
    <w:rsid w:val="00C3420B"/>
    <w:rsid w:val="00C40987"/>
    <w:rsid w:val="00C507DD"/>
    <w:rsid w:val="00C547FD"/>
    <w:rsid w:val="00C72F3C"/>
    <w:rsid w:val="00CB2179"/>
    <w:rsid w:val="00CC288E"/>
    <w:rsid w:val="00CE3FEE"/>
    <w:rsid w:val="00CF057E"/>
    <w:rsid w:val="00CF53BA"/>
    <w:rsid w:val="00D139B4"/>
    <w:rsid w:val="00D42FE4"/>
    <w:rsid w:val="00D5228C"/>
    <w:rsid w:val="00D60E62"/>
    <w:rsid w:val="00D61CFC"/>
    <w:rsid w:val="00D841C3"/>
    <w:rsid w:val="00D97707"/>
    <w:rsid w:val="00DD1A05"/>
    <w:rsid w:val="00DD36EA"/>
    <w:rsid w:val="00DF54E4"/>
    <w:rsid w:val="00E06480"/>
    <w:rsid w:val="00E51086"/>
    <w:rsid w:val="00E67422"/>
    <w:rsid w:val="00E8400B"/>
    <w:rsid w:val="00E86618"/>
    <w:rsid w:val="00EA0ECB"/>
    <w:rsid w:val="00EA62AE"/>
    <w:rsid w:val="00ED198D"/>
    <w:rsid w:val="00EF5773"/>
    <w:rsid w:val="00F01BCF"/>
    <w:rsid w:val="00F02E69"/>
    <w:rsid w:val="00F14ED7"/>
    <w:rsid w:val="00F30ABC"/>
    <w:rsid w:val="00F40DFE"/>
    <w:rsid w:val="00F513FE"/>
    <w:rsid w:val="00F520DC"/>
    <w:rsid w:val="00F537EF"/>
    <w:rsid w:val="00F547BC"/>
    <w:rsid w:val="00F83B30"/>
    <w:rsid w:val="00FA58AD"/>
    <w:rsid w:val="00FF45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EC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537EF"/>
    <w:pPr>
      <w:jc w:val="both"/>
    </w:pPr>
  </w:style>
  <w:style w:type="paragraph" w:styleId="berschrift1">
    <w:name w:val="heading 1"/>
    <w:basedOn w:val="Standard"/>
    <w:next w:val="Standard"/>
    <w:link w:val="berschrift1Zchn"/>
    <w:uiPriority w:val="9"/>
    <w:qFormat/>
    <w:rsid w:val="00B107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5690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1E43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B10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10798"/>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B10798"/>
    <w:rPr>
      <w:rFonts w:asciiTheme="majorHAnsi" w:eastAsiaTheme="majorEastAsia" w:hAnsiTheme="majorHAnsi" w:cstheme="majorBidi"/>
      <w:b/>
      <w:bCs/>
      <w:color w:val="365F91" w:themeColor="accent1" w:themeShade="BF"/>
      <w:sz w:val="28"/>
      <w:szCs w:val="28"/>
    </w:rPr>
  </w:style>
  <w:style w:type="character" w:styleId="Hyperlink">
    <w:name w:val="Hyperlink"/>
    <w:basedOn w:val="Absatz-Standardschriftart"/>
    <w:uiPriority w:val="99"/>
    <w:unhideWhenUsed/>
    <w:rsid w:val="00CF057E"/>
    <w:rPr>
      <w:color w:val="0000FF" w:themeColor="hyperlink"/>
      <w:u w:val="single"/>
    </w:rPr>
  </w:style>
  <w:style w:type="paragraph" w:styleId="Listenabsatz">
    <w:name w:val="List Paragraph"/>
    <w:basedOn w:val="Standard"/>
    <w:uiPriority w:val="34"/>
    <w:qFormat/>
    <w:rsid w:val="00CF057E"/>
    <w:pPr>
      <w:ind w:left="720"/>
      <w:contextualSpacing/>
    </w:pPr>
  </w:style>
  <w:style w:type="paragraph" w:styleId="Inhaltsverzeichnisberschrift">
    <w:name w:val="TOC Heading"/>
    <w:basedOn w:val="berschrift1"/>
    <w:next w:val="Standard"/>
    <w:uiPriority w:val="39"/>
    <w:semiHidden/>
    <w:unhideWhenUsed/>
    <w:qFormat/>
    <w:rsid w:val="009439AE"/>
    <w:pPr>
      <w:outlineLvl w:val="9"/>
    </w:pPr>
    <w:rPr>
      <w:lang w:eastAsia="en-GB"/>
    </w:rPr>
  </w:style>
  <w:style w:type="paragraph" w:styleId="Verzeichnis1">
    <w:name w:val="toc 1"/>
    <w:basedOn w:val="Standard"/>
    <w:next w:val="Standard"/>
    <w:autoRedefine/>
    <w:uiPriority w:val="39"/>
    <w:unhideWhenUsed/>
    <w:rsid w:val="009439AE"/>
    <w:pPr>
      <w:spacing w:after="100"/>
    </w:pPr>
  </w:style>
  <w:style w:type="paragraph" w:styleId="Sprechblasentext">
    <w:name w:val="Balloon Text"/>
    <w:basedOn w:val="Standard"/>
    <w:link w:val="SprechblasentextZchn"/>
    <w:uiPriority w:val="99"/>
    <w:semiHidden/>
    <w:unhideWhenUsed/>
    <w:rsid w:val="009439A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439AE"/>
    <w:rPr>
      <w:rFonts w:ascii="Tahoma" w:hAnsi="Tahoma" w:cs="Tahoma"/>
      <w:sz w:val="16"/>
      <w:szCs w:val="16"/>
    </w:rPr>
  </w:style>
  <w:style w:type="character" w:customStyle="1" w:styleId="berschrift2Zchn">
    <w:name w:val="Überschrift 2 Zchn"/>
    <w:basedOn w:val="Absatz-Standardschriftart"/>
    <w:link w:val="berschrift2"/>
    <w:uiPriority w:val="9"/>
    <w:rsid w:val="0055690B"/>
    <w:rPr>
      <w:rFonts w:asciiTheme="majorHAnsi" w:eastAsiaTheme="majorEastAsia" w:hAnsiTheme="majorHAnsi" w:cstheme="majorBidi"/>
      <w:b/>
      <w:bCs/>
      <w:color w:val="4F81BD" w:themeColor="accent1"/>
      <w:sz w:val="26"/>
      <w:szCs w:val="26"/>
    </w:rPr>
  </w:style>
  <w:style w:type="paragraph" w:styleId="Literaturverzeichnis">
    <w:name w:val="Bibliography"/>
    <w:basedOn w:val="Standard"/>
    <w:next w:val="Standard"/>
    <w:uiPriority w:val="37"/>
    <w:unhideWhenUsed/>
    <w:rsid w:val="0055690B"/>
    <w:pPr>
      <w:spacing w:after="0" w:line="240" w:lineRule="auto"/>
      <w:ind w:left="720" w:hanging="720"/>
    </w:pPr>
  </w:style>
  <w:style w:type="character" w:styleId="Platzhaltertext">
    <w:name w:val="Placeholder Text"/>
    <w:basedOn w:val="Absatz-Standardschriftart"/>
    <w:uiPriority w:val="99"/>
    <w:semiHidden/>
    <w:rsid w:val="00A96CE8"/>
    <w:rPr>
      <w:color w:val="808080"/>
    </w:rPr>
  </w:style>
  <w:style w:type="character" w:customStyle="1" w:styleId="berschrift3Zchn">
    <w:name w:val="Überschrift 3 Zchn"/>
    <w:basedOn w:val="Absatz-Standardschriftart"/>
    <w:link w:val="berschrift3"/>
    <w:uiPriority w:val="9"/>
    <w:rsid w:val="001E4385"/>
    <w:rPr>
      <w:rFonts w:asciiTheme="majorHAnsi" w:eastAsiaTheme="majorEastAsia" w:hAnsiTheme="majorHAnsi" w:cstheme="majorBidi"/>
      <w:b/>
      <w:bCs/>
      <w:color w:val="4F81BD" w:themeColor="accent1"/>
    </w:rPr>
  </w:style>
  <w:style w:type="table" w:styleId="Tabellenraster">
    <w:name w:val="Table Grid"/>
    <w:basedOn w:val="NormaleTabelle"/>
    <w:uiPriority w:val="59"/>
    <w:rsid w:val="00BA6D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
    <w:name w:val="Light List"/>
    <w:basedOn w:val="NormaleTabelle"/>
    <w:uiPriority w:val="61"/>
    <w:rsid w:val="009D522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943425"/>
    <w:pPr>
      <w:spacing w:after="100"/>
      <w:ind w:left="220"/>
    </w:pPr>
  </w:style>
  <w:style w:type="paragraph" w:styleId="Verzeichnis3">
    <w:name w:val="toc 3"/>
    <w:basedOn w:val="Standard"/>
    <w:next w:val="Standard"/>
    <w:autoRedefine/>
    <w:uiPriority w:val="39"/>
    <w:unhideWhenUsed/>
    <w:rsid w:val="00943425"/>
    <w:pPr>
      <w:spacing w:after="100"/>
      <w:ind w:left="440"/>
    </w:pPr>
  </w:style>
  <w:style w:type="paragraph" w:styleId="Beschriftung">
    <w:name w:val="caption"/>
    <w:basedOn w:val="Standard"/>
    <w:next w:val="Standard"/>
    <w:uiPriority w:val="35"/>
    <w:unhideWhenUsed/>
    <w:qFormat/>
    <w:rsid w:val="00D97707"/>
    <w:pPr>
      <w:spacing w:line="240" w:lineRule="auto"/>
    </w:pPr>
    <w:rPr>
      <w:b/>
      <w:bCs/>
      <w:color w:val="4F81BD" w:themeColor="accent1"/>
      <w:sz w:val="18"/>
      <w:szCs w:val="18"/>
    </w:rPr>
  </w:style>
  <w:style w:type="character" w:styleId="Kommentarzeichen">
    <w:name w:val="annotation reference"/>
    <w:basedOn w:val="Absatz-Standardschriftart"/>
    <w:uiPriority w:val="99"/>
    <w:semiHidden/>
    <w:unhideWhenUsed/>
    <w:rsid w:val="00186B66"/>
    <w:rPr>
      <w:sz w:val="16"/>
      <w:szCs w:val="16"/>
    </w:rPr>
  </w:style>
  <w:style w:type="paragraph" w:styleId="Kommentartext">
    <w:name w:val="annotation text"/>
    <w:basedOn w:val="Standard"/>
    <w:link w:val="KommentartextZchn"/>
    <w:uiPriority w:val="99"/>
    <w:semiHidden/>
    <w:unhideWhenUsed/>
    <w:rsid w:val="00186B6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86B66"/>
    <w:rPr>
      <w:sz w:val="20"/>
      <w:szCs w:val="20"/>
    </w:rPr>
  </w:style>
  <w:style w:type="paragraph" w:styleId="Kommentarthema">
    <w:name w:val="annotation subject"/>
    <w:basedOn w:val="Kommentartext"/>
    <w:next w:val="Kommentartext"/>
    <w:link w:val="KommentarthemaZchn"/>
    <w:uiPriority w:val="99"/>
    <w:semiHidden/>
    <w:unhideWhenUsed/>
    <w:rsid w:val="00186B66"/>
    <w:rPr>
      <w:b/>
      <w:bCs/>
    </w:rPr>
  </w:style>
  <w:style w:type="character" w:customStyle="1" w:styleId="KommentarthemaZchn">
    <w:name w:val="Kommentarthema Zchn"/>
    <w:basedOn w:val="KommentartextZchn"/>
    <w:link w:val="Kommentarthema"/>
    <w:uiPriority w:val="99"/>
    <w:semiHidden/>
    <w:rsid w:val="00186B66"/>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537EF"/>
    <w:pPr>
      <w:jc w:val="both"/>
    </w:pPr>
  </w:style>
  <w:style w:type="paragraph" w:styleId="berschrift1">
    <w:name w:val="heading 1"/>
    <w:basedOn w:val="Standard"/>
    <w:next w:val="Standard"/>
    <w:link w:val="berschrift1Zchn"/>
    <w:uiPriority w:val="9"/>
    <w:qFormat/>
    <w:rsid w:val="00B107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5690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1E43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B1079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B10798"/>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B10798"/>
    <w:rPr>
      <w:rFonts w:asciiTheme="majorHAnsi" w:eastAsiaTheme="majorEastAsia" w:hAnsiTheme="majorHAnsi" w:cstheme="majorBidi"/>
      <w:b/>
      <w:bCs/>
      <w:color w:val="365F91" w:themeColor="accent1" w:themeShade="BF"/>
      <w:sz w:val="28"/>
      <w:szCs w:val="28"/>
    </w:rPr>
  </w:style>
  <w:style w:type="character" w:styleId="Hyperlink">
    <w:name w:val="Hyperlink"/>
    <w:basedOn w:val="Absatz-Standardschriftart"/>
    <w:uiPriority w:val="99"/>
    <w:unhideWhenUsed/>
    <w:rsid w:val="00CF057E"/>
    <w:rPr>
      <w:color w:val="0000FF" w:themeColor="hyperlink"/>
      <w:u w:val="single"/>
    </w:rPr>
  </w:style>
  <w:style w:type="paragraph" w:styleId="Listenabsatz">
    <w:name w:val="List Paragraph"/>
    <w:basedOn w:val="Standard"/>
    <w:uiPriority w:val="34"/>
    <w:qFormat/>
    <w:rsid w:val="00CF057E"/>
    <w:pPr>
      <w:ind w:left="720"/>
      <w:contextualSpacing/>
    </w:pPr>
  </w:style>
  <w:style w:type="paragraph" w:styleId="Inhaltsverzeichnisberschrift">
    <w:name w:val="TOC Heading"/>
    <w:basedOn w:val="berschrift1"/>
    <w:next w:val="Standard"/>
    <w:uiPriority w:val="39"/>
    <w:semiHidden/>
    <w:unhideWhenUsed/>
    <w:qFormat/>
    <w:rsid w:val="009439AE"/>
    <w:pPr>
      <w:outlineLvl w:val="9"/>
    </w:pPr>
    <w:rPr>
      <w:lang w:eastAsia="en-GB"/>
    </w:rPr>
  </w:style>
  <w:style w:type="paragraph" w:styleId="Verzeichnis1">
    <w:name w:val="toc 1"/>
    <w:basedOn w:val="Standard"/>
    <w:next w:val="Standard"/>
    <w:autoRedefine/>
    <w:uiPriority w:val="39"/>
    <w:unhideWhenUsed/>
    <w:rsid w:val="009439AE"/>
    <w:pPr>
      <w:spacing w:after="100"/>
    </w:pPr>
  </w:style>
  <w:style w:type="paragraph" w:styleId="Sprechblasentext">
    <w:name w:val="Balloon Text"/>
    <w:basedOn w:val="Standard"/>
    <w:link w:val="SprechblasentextZchn"/>
    <w:uiPriority w:val="99"/>
    <w:semiHidden/>
    <w:unhideWhenUsed/>
    <w:rsid w:val="009439A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439AE"/>
    <w:rPr>
      <w:rFonts w:ascii="Tahoma" w:hAnsi="Tahoma" w:cs="Tahoma"/>
      <w:sz w:val="16"/>
      <w:szCs w:val="16"/>
    </w:rPr>
  </w:style>
  <w:style w:type="character" w:customStyle="1" w:styleId="berschrift2Zchn">
    <w:name w:val="Überschrift 2 Zchn"/>
    <w:basedOn w:val="Absatz-Standardschriftart"/>
    <w:link w:val="berschrift2"/>
    <w:uiPriority w:val="9"/>
    <w:rsid w:val="0055690B"/>
    <w:rPr>
      <w:rFonts w:asciiTheme="majorHAnsi" w:eastAsiaTheme="majorEastAsia" w:hAnsiTheme="majorHAnsi" w:cstheme="majorBidi"/>
      <w:b/>
      <w:bCs/>
      <w:color w:val="4F81BD" w:themeColor="accent1"/>
      <w:sz w:val="26"/>
      <w:szCs w:val="26"/>
    </w:rPr>
  </w:style>
  <w:style w:type="paragraph" w:styleId="Literaturverzeichnis">
    <w:name w:val="Bibliography"/>
    <w:basedOn w:val="Standard"/>
    <w:next w:val="Standard"/>
    <w:uiPriority w:val="37"/>
    <w:unhideWhenUsed/>
    <w:rsid w:val="0055690B"/>
    <w:pPr>
      <w:spacing w:after="0" w:line="240" w:lineRule="auto"/>
      <w:ind w:left="720" w:hanging="720"/>
    </w:pPr>
  </w:style>
  <w:style w:type="character" w:styleId="Platzhaltertext">
    <w:name w:val="Placeholder Text"/>
    <w:basedOn w:val="Absatz-Standardschriftart"/>
    <w:uiPriority w:val="99"/>
    <w:semiHidden/>
    <w:rsid w:val="00A96CE8"/>
    <w:rPr>
      <w:color w:val="808080"/>
    </w:rPr>
  </w:style>
  <w:style w:type="character" w:customStyle="1" w:styleId="berschrift3Zchn">
    <w:name w:val="Überschrift 3 Zchn"/>
    <w:basedOn w:val="Absatz-Standardschriftart"/>
    <w:link w:val="berschrift3"/>
    <w:uiPriority w:val="9"/>
    <w:rsid w:val="001E4385"/>
    <w:rPr>
      <w:rFonts w:asciiTheme="majorHAnsi" w:eastAsiaTheme="majorEastAsia" w:hAnsiTheme="majorHAnsi" w:cstheme="majorBidi"/>
      <w:b/>
      <w:bCs/>
      <w:color w:val="4F81BD" w:themeColor="accent1"/>
    </w:rPr>
  </w:style>
  <w:style w:type="table" w:styleId="Tabellenraster">
    <w:name w:val="Table Grid"/>
    <w:basedOn w:val="NormaleTabelle"/>
    <w:uiPriority w:val="59"/>
    <w:rsid w:val="00BA6D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
    <w:name w:val="Light List"/>
    <w:basedOn w:val="NormaleTabelle"/>
    <w:uiPriority w:val="61"/>
    <w:rsid w:val="009D522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943425"/>
    <w:pPr>
      <w:spacing w:after="100"/>
      <w:ind w:left="220"/>
    </w:pPr>
  </w:style>
  <w:style w:type="paragraph" w:styleId="Verzeichnis3">
    <w:name w:val="toc 3"/>
    <w:basedOn w:val="Standard"/>
    <w:next w:val="Standard"/>
    <w:autoRedefine/>
    <w:uiPriority w:val="39"/>
    <w:unhideWhenUsed/>
    <w:rsid w:val="00943425"/>
    <w:pPr>
      <w:spacing w:after="100"/>
      <w:ind w:left="440"/>
    </w:pPr>
  </w:style>
  <w:style w:type="paragraph" w:styleId="Beschriftung">
    <w:name w:val="caption"/>
    <w:basedOn w:val="Standard"/>
    <w:next w:val="Standard"/>
    <w:uiPriority w:val="35"/>
    <w:unhideWhenUsed/>
    <w:qFormat/>
    <w:rsid w:val="00D97707"/>
    <w:pPr>
      <w:spacing w:line="240" w:lineRule="auto"/>
    </w:pPr>
    <w:rPr>
      <w:b/>
      <w:bCs/>
      <w:color w:val="4F81BD" w:themeColor="accent1"/>
      <w:sz w:val="18"/>
      <w:szCs w:val="18"/>
    </w:rPr>
  </w:style>
  <w:style w:type="character" w:styleId="Kommentarzeichen">
    <w:name w:val="annotation reference"/>
    <w:basedOn w:val="Absatz-Standardschriftart"/>
    <w:uiPriority w:val="99"/>
    <w:semiHidden/>
    <w:unhideWhenUsed/>
    <w:rsid w:val="00186B66"/>
    <w:rPr>
      <w:sz w:val="16"/>
      <w:szCs w:val="16"/>
    </w:rPr>
  </w:style>
  <w:style w:type="paragraph" w:styleId="Kommentartext">
    <w:name w:val="annotation text"/>
    <w:basedOn w:val="Standard"/>
    <w:link w:val="KommentartextZchn"/>
    <w:uiPriority w:val="99"/>
    <w:semiHidden/>
    <w:unhideWhenUsed/>
    <w:rsid w:val="00186B66"/>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86B66"/>
    <w:rPr>
      <w:sz w:val="20"/>
      <w:szCs w:val="20"/>
    </w:rPr>
  </w:style>
  <w:style w:type="paragraph" w:styleId="Kommentarthema">
    <w:name w:val="annotation subject"/>
    <w:basedOn w:val="Kommentartext"/>
    <w:next w:val="Kommentartext"/>
    <w:link w:val="KommentarthemaZchn"/>
    <w:uiPriority w:val="99"/>
    <w:semiHidden/>
    <w:unhideWhenUsed/>
    <w:rsid w:val="00186B66"/>
    <w:rPr>
      <w:b/>
      <w:bCs/>
    </w:rPr>
  </w:style>
  <w:style w:type="character" w:customStyle="1" w:styleId="KommentarthemaZchn">
    <w:name w:val="Kommentarthema Zchn"/>
    <w:basedOn w:val="KommentartextZchn"/>
    <w:link w:val="Kommentarthema"/>
    <w:uiPriority w:val="99"/>
    <w:semiHidden/>
    <w:rsid w:val="00186B6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995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project.org/"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andreas.schmitz@thuenen.de" TargetMode="Externa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yperlink" Target="https://github.com/Level-II-DE/CanopyBudgetModels" TargetMode="Externa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rstudio.com/" TargetMode="External"/><Relationship Id="rId14" Type="http://schemas.openxmlformats.org/officeDocument/2006/relationships/image" Target="media/image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5144C-0093-400F-BEDC-1F9ECADAB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4559</Words>
  <Characters>25991</Characters>
  <Application>Microsoft Office Word</Application>
  <DocSecurity>0</DocSecurity>
  <Lines>216</Lines>
  <Paragraphs>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aschmitz</dc:creator>
  <cp:lastModifiedBy>aschmitz</cp:lastModifiedBy>
  <cp:revision>19</cp:revision>
  <cp:lastPrinted>2019-03-18T12:53:00Z</cp:lastPrinted>
  <dcterms:created xsi:type="dcterms:W3CDTF">2019-03-19T09:25:00Z</dcterms:created>
  <dcterms:modified xsi:type="dcterms:W3CDTF">2019-03-22T20:13:00Z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zotero-version="5.0.64"&gt;&lt;session id="TNxJqbMb"/&gt;&lt;style id="http://www.zotero.org/styles/environmental-pollution" hasBibliography="1" bibliographyStyleHasBeenSet="1"/&gt;&lt;prefs&gt;&lt;pref name="fieldType" value="Field"/&gt;&lt;/prefs&gt;&lt;/data&gt;</vt:lpwstr>
  </property>
</Properties>
</file>